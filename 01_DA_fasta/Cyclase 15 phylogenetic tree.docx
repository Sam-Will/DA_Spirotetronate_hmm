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01D0A4" w14:textId="3D7606B9" w:rsidR="00CD2BF0" w:rsidRDefault="00C623D5" w:rsidP="00BC27FD">
      <w:pPr>
        <w:ind w:firstLine="0"/>
        <w:rPr>
          <w:rFonts w:ascii="Arial" w:hAnsi="Arial" w:cs="Arial"/>
          <w:sz w:val="22"/>
          <w:szCs w:val="22"/>
        </w:rPr>
      </w:pPr>
      <w:r w:rsidRPr="00BC27FD">
        <w:rPr>
          <w:rFonts w:ascii="Arial" w:hAnsi="Arial" w:cs="Arial"/>
          <w:sz w:val="22"/>
          <w:szCs w:val="22"/>
          <w:u w:val="single"/>
        </w:rPr>
        <w:t xml:space="preserve">Cyclase </w:t>
      </w:r>
      <w:r w:rsidR="00BC27FD" w:rsidRPr="00BC27FD">
        <w:rPr>
          <w:rFonts w:ascii="Arial" w:hAnsi="Arial" w:cs="Arial"/>
          <w:sz w:val="22"/>
          <w:szCs w:val="22"/>
          <w:u w:val="single"/>
        </w:rPr>
        <w:t>library</w:t>
      </w:r>
      <w:r w:rsidRPr="00BC27FD">
        <w:rPr>
          <w:rFonts w:ascii="Arial" w:hAnsi="Arial" w:cs="Arial"/>
          <w:sz w:val="22"/>
          <w:szCs w:val="22"/>
          <w:u w:val="single"/>
        </w:rPr>
        <w:t xml:space="preserve"> phylogenetic tree</w:t>
      </w:r>
      <w:r w:rsidRPr="00BC27FD">
        <w:rPr>
          <w:rFonts w:ascii="Arial" w:hAnsi="Arial" w:cs="Arial"/>
          <w:sz w:val="22"/>
          <w:szCs w:val="22"/>
          <w:u w:val="single"/>
        </w:rPr>
        <w:br/>
      </w:r>
      <w:r w:rsidR="00BC27FD">
        <w:rPr>
          <w:rFonts w:ascii="Arial" w:hAnsi="Arial" w:cs="Arial"/>
          <w:sz w:val="22"/>
          <w:szCs w:val="22"/>
        </w:rPr>
        <w:t>A phylogenetic tree of the cyclase library produced by Katja</w:t>
      </w:r>
    </w:p>
    <w:p w14:paraId="5C15C246" w14:textId="77777777" w:rsidR="00BC27FD" w:rsidRPr="00003AA6" w:rsidRDefault="00BC27FD" w:rsidP="00BC27FD">
      <w:pPr>
        <w:ind w:firstLine="0"/>
        <w:rPr>
          <w:rFonts w:ascii="Arial" w:hAnsi="Arial" w:cs="Arial"/>
          <w:sz w:val="20"/>
          <w:szCs w:val="20"/>
        </w:rPr>
      </w:pPr>
    </w:p>
    <w:p w14:paraId="0613ACBB" w14:textId="537F9CDF" w:rsidR="00CD2BF0" w:rsidRPr="00003AA6" w:rsidRDefault="00003AA6" w:rsidP="00A61CBF">
      <w:pPr>
        <w:ind w:firstLine="0"/>
        <w:rPr>
          <w:rFonts w:ascii="Arial" w:hAnsi="Arial" w:cs="Arial"/>
          <w:sz w:val="20"/>
          <w:szCs w:val="20"/>
          <w:u w:val="single"/>
        </w:rPr>
      </w:pPr>
      <w:r>
        <w:rPr>
          <w:rFonts w:ascii="Arial" w:hAnsi="Arial" w:cs="Arial"/>
          <w:sz w:val="20"/>
          <w:szCs w:val="20"/>
          <w:u w:val="single"/>
        </w:rPr>
        <w:t>Phylogen</w:t>
      </w:r>
      <w:r w:rsidR="00471CD6">
        <w:rPr>
          <w:rFonts w:ascii="Arial" w:hAnsi="Arial" w:cs="Arial"/>
          <w:sz w:val="20"/>
          <w:szCs w:val="20"/>
          <w:u w:val="single"/>
        </w:rPr>
        <w:t>etic analysis methods</w:t>
      </w:r>
    </w:p>
    <w:p w14:paraId="353B9F5E" w14:textId="7FF64FF6" w:rsidR="00ED4239" w:rsidRDefault="009C5C3D" w:rsidP="009727E4">
      <w:pPr>
        <w:ind w:firstLine="0"/>
        <w:rPr>
          <w:rFonts w:ascii="Arial" w:hAnsi="Arial" w:cs="Arial"/>
          <w:sz w:val="20"/>
          <w:szCs w:val="20"/>
        </w:rPr>
      </w:pPr>
      <w:r w:rsidRPr="00003AA6">
        <w:rPr>
          <w:rFonts w:ascii="Arial" w:hAnsi="Arial" w:cs="Arial"/>
          <w:sz w:val="20"/>
          <w:szCs w:val="20"/>
        </w:rPr>
        <w:t>Amino acid sequences were aligned with MAFFT v7.490</w:t>
      </w:r>
      <w:r w:rsidR="001133C1" w:rsidRPr="00003AA6">
        <w:rPr>
          <w:rFonts w:ascii="Arial" w:hAnsi="Arial" w:cs="Arial"/>
          <w:sz w:val="20"/>
          <w:szCs w:val="20"/>
        </w:rPr>
        <w:t xml:space="preserve"> </w:t>
      </w:r>
      <w:r w:rsidR="008A6E01" w:rsidRPr="00003AA6">
        <w:rPr>
          <w:rFonts w:ascii="Arial" w:hAnsi="Arial" w:cs="Arial"/>
          <w:sz w:val="20"/>
          <w:szCs w:val="20"/>
        </w:rPr>
        <w:t>and ran with the --</w:t>
      </w:r>
      <w:r w:rsidR="00074988" w:rsidRPr="00003AA6">
        <w:rPr>
          <w:rFonts w:ascii="Arial" w:hAnsi="Arial" w:cs="Arial"/>
          <w:sz w:val="20"/>
          <w:szCs w:val="20"/>
        </w:rPr>
        <w:t>auto</w:t>
      </w:r>
      <w:r w:rsidR="008A6E01" w:rsidRPr="00003AA6">
        <w:rPr>
          <w:rFonts w:ascii="Arial" w:hAnsi="Arial" w:cs="Arial"/>
          <w:sz w:val="20"/>
          <w:szCs w:val="20"/>
        </w:rPr>
        <w:t xml:space="preserve"> flag</w:t>
      </w:r>
      <w:r w:rsidR="00377513" w:rsidRPr="00003AA6">
        <w:rPr>
          <w:rFonts w:ascii="Arial" w:hAnsi="Arial" w:cs="Arial"/>
          <w:sz w:val="20"/>
          <w:szCs w:val="20"/>
        </w:rPr>
        <w:t xml:space="preserve"> </w:t>
      </w:r>
      <w:r w:rsidR="001133C1" w:rsidRPr="00003AA6">
        <w:rPr>
          <w:rFonts w:ascii="Arial" w:hAnsi="Arial" w:cs="Arial"/>
          <w:sz w:val="20"/>
          <w:szCs w:val="20"/>
        </w:rPr>
        <w:fldChar w:fldCharType="begin"/>
      </w:r>
      <w:r w:rsidR="001133C1" w:rsidRPr="00003AA6">
        <w:rPr>
          <w:rFonts w:ascii="Arial" w:hAnsi="Arial" w:cs="Arial"/>
          <w:sz w:val="20"/>
          <w:szCs w:val="20"/>
        </w:rPr>
        <w:instrText xml:space="preserve"> ADDIN EN.CITE &lt;EndNote&gt;&lt;Cite&gt;&lt;Author&gt;Katoh&lt;/Author&gt;&lt;Year&gt;2013&lt;/Year&gt;&lt;RecNum&gt;1006&lt;/RecNum&gt;&lt;DisplayText&gt;(1)&lt;/DisplayText&gt;&lt;record&gt;&lt;rec-number&gt;1006&lt;/rec-number&gt;&lt;foreign-keys&gt;&lt;key app="EN" db-id="2rwxts05b9f2v0erva6v9258tvefxdwaev5s" timestamp="1680696429"&gt;1006&lt;/key&gt;&lt;/foreign-keys&gt;&lt;ref-type name="Journal Article"&gt;17&lt;/ref-type&gt;&lt;contributors&gt;&lt;authors&gt;&lt;author&gt;Katoh, Kazutaka&lt;/author&gt;&lt;author&gt;Standley, Daron M.&lt;/author&gt;&lt;/authors&gt;&lt;/contributors&gt;&lt;titles&gt;&lt;title&gt;MAFFT Multiple Sequence Alignment Software Version 7: Improvements in Performance and Usability&lt;/title&gt;&lt;secondary-title&gt;Molecular Biology and Evolution&lt;/secondary-title&gt;&lt;/titles&gt;&lt;periodical&gt;&lt;full-title&gt;Molecular Biology and Evolution&lt;/full-title&gt;&lt;/periodical&gt;&lt;pages&gt;772-780&lt;/pages&gt;&lt;volume&gt;30&lt;/volume&gt;&lt;number&gt;4&lt;/number&gt;&lt;dates&gt;&lt;year&gt;2013&lt;/year&gt;&lt;/dates&gt;&lt;isbn&gt;0737-4038&lt;/isbn&gt;&lt;urls&gt;&lt;related-urls&gt;&lt;url&gt;https://doi.org/10.1093/molbev/mst010&lt;/url&gt;&lt;/related-urls&gt;&lt;/urls&gt;&lt;electronic-resource-num&gt;10.1093/molbev/mst010&lt;/electronic-resource-num&gt;&lt;access-date&gt;4/5/2023&lt;/access-date&gt;&lt;/record&gt;&lt;/Cite&gt;&lt;/EndNote&gt;</w:instrText>
      </w:r>
      <w:r w:rsidR="001133C1" w:rsidRPr="00003AA6">
        <w:rPr>
          <w:rFonts w:ascii="Arial" w:hAnsi="Arial" w:cs="Arial"/>
          <w:sz w:val="20"/>
          <w:szCs w:val="20"/>
        </w:rPr>
        <w:fldChar w:fldCharType="separate"/>
      </w:r>
      <w:r w:rsidR="001133C1" w:rsidRPr="00003AA6">
        <w:rPr>
          <w:rFonts w:ascii="Arial" w:hAnsi="Arial" w:cs="Arial"/>
          <w:noProof/>
          <w:sz w:val="20"/>
          <w:szCs w:val="20"/>
        </w:rPr>
        <w:t>(1)</w:t>
      </w:r>
      <w:r w:rsidR="001133C1" w:rsidRPr="00003AA6">
        <w:rPr>
          <w:rFonts w:ascii="Arial" w:hAnsi="Arial" w:cs="Arial"/>
          <w:sz w:val="20"/>
          <w:szCs w:val="20"/>
        </w:rPr>
        <w:fldChar w:fldCharType="end"/>
      </w:r>
      <w:r w:rsidR="00506B0C" w:rsidRPr="00003AA6">
        <w:rPr>
          <w:rFonts w:ascii="Arial" w:hAnsi="Arial" w:cs="Arial"/>
          <w:sz w:val="20"/>
          <w:szCs w:val="20"/>
        </w:rPr>
        <w:t>. A maximum-likelihood phylogenetic</w:t>
      </w:r>
      <w:r w:rsidR="00074988" w:rsidRPr="00003AA6">
        <w:rPr>
          <w:rFonts w:ascii="Arial" w:hAnsi="Arial" w:cs="Arial"/>
          <w:sz w:val="20"/>
          <w:szCs w:val="20"/>
        </w:rPr>
        <w:t xml:space="preserve"> tree was </w:t>
      </w:r>
      <w:r w:rsidR="00506B0C" w:rsidRPr="00003AA6">
        <w:rPr>
          <w:rFonts w:ascii="Arial" w:hAnsi="Arial" w:cs="Arial"/>
          <w:sz w:val="20"/>
          <w:szCs w:val="20"/>
        </w:rPr>
        <w:t>produced</w:t>
      </w:r>
      <w:r w:rsidR="00074988" w:rsidRPr="00003AA6">
        <w:rPr>
          <w:rFonts w:ascii="Arial" w:hAnsi="Arial" w:cs="Arial"/>
          <w:sz w:val="20"/>
          <w:szCs w:val="20"/>
        </w:rPr>
        <w:t xml:space="preserve"> with iqtree2</w:t>
      </w:r>
      <w:r w:rsidR="007F45A2" w:rsidRPr="00003AA6">
        <w:rPr>
          <w:rFonts w:ascii="Arial" w:hAnsi="Arial" w:cs="Arial"/>
          <w:sz w:val="20"/>
          <w:szCs w:val="20"/>
        </w:rPr>
        <w:t xml:space="preserve"> </w:t>
      </w:r>
      <w:r w:rsidR="000D1930" w:rsidRPr="00003AA6">
        <w:rPr>
          <w:rFonts w:ascii="Arial" w:hAnsi="Arial" w:cs="Arial"/>
          <w:sz w:val="20"/>
          <w:szCs w:val="20"/>
        </w:rPr>
        <w:t xml:space="preserve">using </w:t>
      </w:r>
      <w:proofErr w:type="spellStart"/>
      <w:r w:rsidR="000D1930" w:rsidRPr="00003AA6">
        <w:rPr>
          <w:rFonts w:ascii="Arial" w:hAnsi="Arial" w:cs="Arial"/>
          <w:sz w:val="20"/>
          <w:szCs w:val="20"/>
        </w:rPr>
        <w:t>ModelFinder</w:t>
      </w:r>
      <w:proofErr w:type="spellEnd"/>
      <w:r w:rsidR="000D1930" w:rsidRPr="00003AA6">
        <w:rPr>
          <w:rFonts w:ascii="Arial" w:hAnsi="Arial" w:cs="Arial"/>
          <w:sz w:val="20"/>
          <w:szCs w:val="20"/>
        </w:rPr>
        <w:t xml:space="preserve"> Plus (</w:t>
      </w:r>
      <w:r w:rsidR="00EC61BA" w:rsidRPr="00003AA6">
        <w:rPr>
          <w:rFonts w:ascii="Arial" w:hAnsi="Arial" w:cs="Arial"/>
          <w:sz w:val="20"/>
          <w:szCs w:val="20"/>
        </w:rPr>
        <w:t>MFP) and</w:t>
      </w:r>
      <w:r w:rsidR="00037460" w:rsidRPr="00003AA6">
        <w:rPr>
          <w:rFonts w:ascii="Arial" w:hAnsi="Arial" w:cs="Arial"/>
          <w:sz w:val="20"/>
          <w:szCs w:val="20"/>
        </w:rPr>
        <w:t xml:space="preserve"> 1000 ultrafast bootstrap replicates</w:t>
      </w:r>
      <w:r w:rsidR="00EC61BA" w:rsidRPr="00003AA6">
        <w:rPr>
          <w:rFonts w:ascii="Arial" w:hAnsi="Arial" w:cs="Arial"/>
          <w:sz w:val="20"/>
          <w:szCs w:val="20"/>
        </w:rPr>
        <w:t xml:space="preserve"> </w:t>
      </w:r>
      <w:r w:rsidR="007F45A2" w:rsidRPr="00003AA6">
        <w:rPr>
          <w:rFonts w:ascii="Arial" w:hAnsi="Arial" w:cs="Arial"/>
          <w:sz w:val="20"/>
          <w:szCs w:val="20"/>
        </w:rPr>
        <w:fldChar w:fldCharType="begin">
          <w:fldData xml:space="preserve">PEVuZE5vdGU+PENpdGU+PEF1dGhvcj5NaW5oPC9BdXRob3I+PFllYXI+MjAyMDwvWWVhcj48UmVj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</w:fldData>
        </w:fldChar>
      </w:r>
      <w:r w:rsidR="007F45A2" w:rsidRPr="00003AA6">
        <w:rPr>
          <w:rFonts w:ascii="Arial" w:hAnsi="Arial" w:cs="Arial"/>
          <w:sz w:val="20"/>
          <w:szCs w:val="20"/>
        </w:rPr>
        <w:instrText xml:space="preserve"> ADDIN EN.CITE </w:instrText>
      </w:r>
      <w:r w:rsidR="007F45A2" w:rsidRPr="00003AA6">
        <w:rPr>
          <w:rFonts w:ascii="Arial" w:hAnsi="Arial" w:cs="Arial"/>
          <w:sz w:val="20"/>
          <w:szCs w:val="20"/>
        </w:rPr>
        <w:fldChar w:fldCharType="begin">
          <w:fldData xml:space="preserve">PEVuZE5vdGU+PENpdGU+PEF1dGhvcj5NaW5oPC9BdXRob3I+PFllYXI+MjAyMDwvWWVhcj48UmVj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</w:fldData>
        </w:fldChar>
      </w:r>
      <w:r w:rsidR="007F45A2" w:rsidRPr="00003AA6">
        <w:rPr>
          <w:rFonts w:ascii="Arial" w:hAnsi="Arial" w:cs="Arial"/>
          <w:sz w:val="20"/>
          <w:szCs w:val="20"/>
        </w:rPr>
        <w:instrText xml:space="preserve"> ADDIN EN.CITE.DATA </w:instrText>
      </w:r>
      <w:r w:rsidR="007F45A2" w:rsidRPr="00003AA6">
        <w:rPr>
          <w:rFonts w:ascii="Arial" w:hAnsi="Arial" w:cs="Arial"/>
          <w:sz w:val="20"/>
          <w:szCs w:val="20"/>
        </w:rPr>
      </w:r>
      <w:r w:rsidR="007F45A2" w:rsidRPr="00003AA6">
        <w:rPr>
          <w:rFonts w:ascii="Arial" w:hAnsi="Arial" w:cs="Arial"/>
          <w:sz w:val="20"/>
          <w:szCs w:val="20"/>
        </w:rPr>
        <w:fldChar w:fldCharType="end"/>
      </w:r>
      <w:r w:rsidR="007F45A2" w:rsidRPr="00003AA6">
        <w:rPr>
          <w:rFonts w:ascii="Arial" w:hAnsi="Arial" w:cs="Arial"/>
          <w:sz w:val="20"/>
          <w:szCs w:val="20"/>
        </w:rPr>
      </w:r>
      <w:r w:rsidR="007F45A2" w:rsidRPr="00003AA6">
        <w:rPr>
          <w:rFonts w:ascii="Arial" w:hAnsi="Arial" w:cs="Arial"/>
          <w:sz w:val="20"/>
          <w:szCs w:val="20"/>
        </w:rPr>
        <w:fldChar w:fldCharType="separate"/>
      </w:r>
      <w:r w:rsidR="007F45A2" w:rsidRPr="00003AA6">
        <w:rPr>
          <w:rFonts w:ascii="Arial" w:hAnsi="Arial" w:cs="Arial"/>
          <w:noProof/>
          <w:sz w:val="20"/>
          <w:szCs w:val="20"/>
        </w:rPr>
        <w:t>(2)</w:t>
      </w:r>
      <w:r w:rsidR="007F45A2" w:rsidRPr="00003AA6">
        <w:rPr>
          <w:rFonts w:ascii="Arial" w:hAnsi="Arial" w:cs="Arial"/>
          <w:sz w:val="20"/>
          <w:szCs w:val="20"/>
        </w:rPr>
        <w:fldChar w:fldCharType="end"/>
      </w:r>
      <w:r w:rsidR="00037460" w:rsidRPr="00003AA6">
        <w:rPr>
          <w:rFonts w:ascii="Arial" w:hAnsi="Arial" w:cs="Arial"/>
          <w:sz w:val="20"/>
          <w:szCs w:val="20"/>
        </w:rPr>
        <w:t xml:space="preserve">. The </w:t>
      </w:r>
      <w:r w:rsidR="00EC2969" w:rsidRPr="00003AA6">
        <w:rPr>
          <w:rFonts w:ascii="Arial" w:hAnsi="Arial" w:cs="Arial"/>
          <w:sz w:val="20"/>
          <w:szCs w:val="20"/>
        </w:rPr>
        <w:t xml:space="preserve">phylogenetic tree was visualised and annotated in </w:t>
      </w:r>
      <w:proofErr w:type="spellStart"/>
      <w:r w:rsidR="00A65295" w:rsidRPr="00003AA6">
        <w:rPr>
          <w:rFonts w:ascii="Arial" w:hAnsi="Arial" w:cs="Arial"/>
          <w:sz w:val="20"/>
          <w:szCs w:val="20"/>
        </w:rPr>
        <w:t>FigTree</w:t>
      </w:r>
      <w:proofErr w:type="spellEnd"/>
      <w:r w:rsidR="00834297" w:rsidRPr="00003AA6">
        <w:rPr>
          <w:rFonts w:ascii="Arial" w:hAnsi="Arial" w:cs="Arial"/>
          <w:sz w:val="20"/>
          <w:szCs w:val="20"/>
        </w:rPr>
        <w:t xml:space="preserve"> v1.4.4 </w:t>
      </w:r>
      <w:r w:rsidR="000D3288" w:rsidRPr="00003AA6">
        <w:rPr>
          <w:rFonts w:ascii="Arial" w:hAnsi="Arial" w:cs="Arial"/>
          <w:sz w:val="20"/>
          <w:szCs w:val="20"/>
        </w:rPr>
        <w:t>(</w:t>
      </w:r>
      <w:hyperlink r:id="rId5" w:history="1">
        <w:r w:rsidR="000D3288" w:rsidRPr="00003AA6">
          <w:rPr>
            <w:rStyle w:val="Hyperlink"/>
            <w:rFonts w:ascii="Arial" w:hAnsi="Arial" w:cs="Arial"/>
            <w:sz w:val="20"/>
            <w:szCs w:val="20"/>
          </w:rPr>
          <w:t>https://github.com/rambaut/figtree</w:t>
        </w:r>
      </w:hyperlink>
      <w:r w:rsidR="000D3288" w:rsidRPr="00003AA6">
        <w:rPr>
          <w:rFonts w:ascii="Arial" w:hAnsi="Arial" w:cs="Arial"/>
          <w:sz w:val="20"/>
          <w:szCs w:val="20"/>
        </w:rPr>
        <w:t>)</w:t>
      </w:r>
      <w:r w:rsidR="00EC2969" w:rsidRPr="00003AA6">
        <w:rPr>
          <w:rFonts w:ascii="Arial" w:hAnsi="Arial" w:cs="Arial"/>
          <w:sz w:val="20"/>
          <w:szCs w:val="20"/>
        </w:rPr>
        <w:t>.</w:t>
      </w:r>
    </w:p>
    <w:p w14:paraId="0D017CE1" w14:textId="77777777" w:rsidR="00281F0F" w:rsidRDefault="00281F0F" w:rsidP="009727E4">
      <w:pPr>
        <w:ind w:firstLine="0"/>
        <w:rPr>
          <w:rFonts w:ascii="Arial" w:hAnsi="Arial" w:cs="Arial"/>
          <w:sz w:val="20"/>
          <w:szCs w:val="20"/>
        </w:rPr>
      </w:pPr>
    </w:p>
    <w:p w14:paraId="632929AA" w14:textId="5330F705" w:rsidR="00281F0F" w:rsidRPr="005A4D68" w:rsidRDefault="00281F0F" w:rsidP="001E4E38">
      <w:pPr>
        <w:spacing w:line="276" w:lineRule="auto"/>
        <w:jc w:val="both"/>
        <w:rPr>
          <w:rFonts w:ascii="Arial" w:hAnsi="Arial" w:cs="Arial"/>
          <w:sz w:val="17"/>
          <w:szCs w:val="17"/>
        </w:rPr>
      </w:pPr>
      <w:r w:rsidRPr="005A4D68">
        <w:rPr>
          <w:rFonts w:ascii="Arial" w:hAnsi="Arial" w:cs="Arial"/>
          <w:sz w:val="17"/>
          <w:szCs w:val="17"/>
        </w:rPr>
        <w:t xml:space="preserve">As a starting point </w:t>
      </w:r>
      <w:r>
        <w:rPr>
          <w:rFonts w:ascii="Arial" w:hAnsi="Arial" w:cs="Arial"/>
          <w:sz w:val="17"/>
          <w:szCs w:val="17"/>
        </w:rPr>
        <w:t xml:space="preserve">for library construction, sequences encoding </w:t>
      </w:r>
      <w:r w:rsidRPr="005A4D68">
        <w:rPr>
          <w:rFonts w:ascii="Arial" w:hAnsi="Arial" w:cs="Arial"/>
          <w:sz w:val="17"/>
          <w:szCs w:val="17"/>
        </w:rPr>
        <w:t xml:space="preserve">13 </w:t>
      </w:r>
      <w:r>
        <w:rPr>
          <w:rFonts w:ascii="Arial" w:hAnsi="Arial" w:cs="Arial"/>
          <w:sz w:val="17"/>
          <w:szCs w:val="17"/>
        </w:rPr>
        <w:t xml:space="preserve">previously characterized </w:t>
      </w:r>
      <w:proofErr w:type="spellStart"/>
      <w:r w:rsidRPr="005A4D68">
        <w:rPr>
          <w:rFonts w:ascii="Arial" w:hAnsi="Arial" w:cs="Arial"/>
          <w:sz w:val="17"/>
          <w:szCs w:val="17"/>
        </w:rPr>
        <w:t>spirotetronate</w:t>
      </w:r>
      <w:proofErr w:type="spellEnd"/>
      <w:r w:rsidRPr="005A4D68">
        <w:rPr>
          <w:rFonts w:ascii="Arial" w:hAnsi="Arial" w:cs="Arial"/>
          <w:sz w:val="17"/>
          <w:szCs w:val="17"/>
        </w:rPr>
        <w:t xml:space="preserve"> </w:t>
      </w:r>
      <w:proofErr w:type="spellStart"/>
      <w:r w:rsidRPr="005A4D68">
        <w:rPr>
          <w:rFonts w:ascii="Arial" w:hAnsi="Arial" w:cs="Arial"/>
          <w:sz w:val="17"/>
          <w:szCs w:val="17"/>
        </w:rPr>
        <w:t>cyclases</w:t>
      </w:r>
      <w:proofErr w:type="spellEnd"/>
      <w:r w:rsidRPr="005A4D68">
        <w:rPr>
          <w:rFonts w:ascii="Arial" w:hAnsi="Arial" w:cs="Arial"/>
          <w:sz w:val="17"/>
          <w:szCs w:val="17"/>
        </w:rPr>
        <w:t xml:space="preserve"> </w:t>
      </w:r>
      <w:r>
        <w:rPr>
          <w:rFonts w:ascii="Arial" w:hAnsi="Arial" w:cs="Arial"/>
          <w:sz w:val="17"/>
          <w:szCs w:val="17"/>
        </w:rPr>
        <w:t xml:space="preserve">were selected for inclusion </w:t>
      </w:r>
      <w:r w:rsidRPr="005A4D68">
        <w:rPr>
          <w:rFonts w:ascii="Arial" w:hAnsi="Arial" w:cs="Arial"/>
          <w:sz w:val="17"/>
          <w:szCs w:val="17"/>
        </w:rPr>
        <w:t>(</w:t>
      </w:r>
      <w:r w:rsidRPr="005A4D68">
        <w:rPr>
          <w:rFonts w:ascii="Arial" w:hAnsi="Arial" w:cs="Arial"/>
          <w:sz w:val="17"/>
          <w:szCs w:val="17"/>
          <w:highlight w:val="cyan"/>
        </w:rPr>
        <w:t>Table S</w:t>
      </w:r>
      <w:r>
        <w:rPr>
          <w:rFonts w:ascii="Arial" w:hAnsi="Arial" w:cs="Arial"/>
          <w:sz w:val="17"/>
          <w:szCs w:val="17"/>
        </w:rPr>
        <w:t>2</w:t>
      </w:r>
      <w:r w:rsidRPr="005A4D68">
        <w:rPr>
          <w:rFonts w:ascii="Arial" w:hAnsi="Arial" w:cs="Arial"/>
          <w:sz w:val="17"/>
          <w:szCs w:val="17"/>
        </w:rPr>
        <w:t>)</w:t>
      </w:r>
      <w:r>
        <w:rPr>
          <w:rFonts w:ascii="Arial" w:hAnsi="Arial" w:cs="Arial"/>
          <w:sz w:val="17"/>
          <w:szCs w:val="17"/>
        </w:rPr>
        <w:t xml:space="preserve">. These were complimented with the sequence of </w:t>
      </w:r>
      <w:r w:rsidRPr="005A4D68">
        <w:rPr>
          <w:rFonts w:ascii="Arial" w:hAnsi="Arial" w:cs="Arial"/>
          <w:sz w:val="17"/>
          <w:szCs w:val="17"/>
        </w:rPr>
        <w:t xml:space="preserve">Tsn15, which </w:t>
      </w:r>
      <w:r>
        <w:rPr>
          <w:rFonts w:ascii="Arial" w:hAnsi="Arial" w:cs="Arial"/>
          <w:sz w:val="17"/>
          <w:szCs w:val="17"/>
        </w:rPr>
        <w:t>possesses</w:t>
      </w:r>
      <w:r w:rsidRPr="005A4D68">
        <w:rPr>
          <w:rFonts w:ascii="Arial" w:hAnsi="Arial" w:cs="Arial"/>
          <w:sz w:val="17"/>
          <w:szCs w:val="17"/>
        </w:rPr>
        <w:t xml:space="preserve"> </w:t>
      </w:r>
      <w:r>
        <w:rPr>
          <w:rFonts w:ascii="Arial" w:hAnsi="Arial" w:cs="Arial"/>
          <w:sz w:val="17"/>
          <w:szCs w:val="17"/>
        </w:rPr>
        <w:t xml:space="preserve">a characteristic </w:t>
      </w:r>
      <w:proofErr w:type="spellStart"/>
      <w:r w:rsidRPr="005A4D68">
        <w:rPr>
          <w:rFonts w:ascii="Arial" w:hAnsi="Arial" w:cs="Arial"/>
          <w:sz w:val="17"/>
          <w:szCs w:val="17"/>
        </w:rPr>
        <w:t>spirotetronate</w:t>
      </w:r>
      <w:proofErr w:type="spellEnd"/>
      <w:r w:rsidRPr="005A4D68">
        <w:rPr>
          <w:rFonts w:ascii="Arial" w:hAnsi="Arial" w:cs="Arial"/>
          <w:sz w:val="17"/>
          <w:szCs w:val="17"/>
        </w:rPr>
        <w:t xml:space="preserve"> cyclase 8 stranded β-barrel core </w:t>
      </w:r>
      <w:r>
        <w:rPr>
          <w:rFonts w:ascii="Arial" w:hAnsi="Arial" w:cs="Arial"/>
          <w:sz w:val="17"/>
          <w:szCs w:val="17"/>
        </w:rPr>
        <w:t xml:space="preserve">fold, but which </w:t>
      </w:r>
      <w:r w:rsidRPr="00D0075E">
        <w:rPr>
          <w:rFonts w:ascii="Arial" w:hAnsi="Arial" w:cs="Arial"/>
          <w:sz w:val="17"/>
          <w:szCs w:val="17"/>
        </w:rPr>
        <w:t xml:space="preserve">performs a pericyclic rearrangement of a six-membered ring </w:t>
      </w:r>
      <w:r>
        <w:rPr>
          <w:rFonts w:ascii="Arial" w:hAnsi="Arial" w:cs="Arial"/>
          <w:sz w:val="17"/>
          <w:szCs w:val="17"/>
        </w:rPr>
        <w:t>in</w:t>
      </w:r>
      <w:r w:rsidRPr="00D0075E">
        <w:rPr>
          <w:rFonts w:ascii="Arial" w:hAnsi="Arial" w:cs="Arial"/>
          <w:sz w:val="17"/>
          <w:szCs w:val="17"/>
        </w:rPr>
        <w:t xml:space="preserve"> </w:t>
      </w:r>
      <w:proofErr w:type="spellStart"/>
      <w:r w:rsidRPr="00D0075E">
        <w:rPr>
          <w:rFonts w:ascii="Arial" w:hAnsi="Arial" w:cs="Arial"/>
          <w:sz w:val="17"/>
          <w:szCs w:val="17"/>
        </w:rPr>
        <w:t>tetronasin</w:t>
      </w:r>
      <w:proofErr w:type="spellEnd"/>
      <w:r>
        <w:rPr>
          <w:rFonts w:ascii="Arial" w:hAnsi="Arial" w:cs="Arial"/>
          <w:sz w:val="17"/>
          <w:szCs w:val="17"/>
        </w:rPr>
        <w:t xml:space="preserve"> biosynthesis</w:t>
      </w:r>
      <w:r w:rsidRPr="00D0075E" w:rsidDel="00D0075E">
        <w:rPr>
          <w:rFonts w:ascii="Arial" w:hAnsi="Arial" w:cs="Arial"/>
          <w:sz w:val="17"/>
          <w:szCs w:val="17"/>
        </w:rPr>
        <w:t xml:space="preserve"> </w:t>
      </w:r>
      <w:r w:rsidRPr="005A4D68">
        <w:rPr>
          <w:rFonts w:ascii="Arial" w:hAnsi="Arial" w:cs="Arial"/>
          <w:sz w:val="17"/>
          <w:szCs w:val="17"/>
        </w:rPr>
        <w:t>(</w:t>
      </w:r>
      <w:r w:rsidRPr="005A4D68">
        <w:rPr>
          <w:rFonts w:ascii="Arial" w:hAnsi="Arial" w:cs="Arial"/>
          <w:sz w:val="17"/>
          <w:szCs w:val="17"/>
          <w:highlight w:val="cyan"/>
        </w:rPr>
        <w:t>Scheme S1F</w:t>
      </w:r>
      <w:r w:rsidRPr="005A4D68">
        <w:rPr>
          <w:rFonts w:ascii="Arial" w:hAnsi="Arial" w:cs="Arial"/>
          <w:sz w:val="17"/>
          <w:szCs w:val="17"/>
        </w:rPr>
        <w:t>).</w:t>
      </w:r>
      <w:r w:rsidRPr="005A4D68">
        <w:rPr>
          <w:rFonts w:ascii="Arial" w:hAnsi="Arial" w:cs="Arial"/>
          <w:sz w:val="17"/>
          <w:szCs w:val="17"/>
        </w:rPr>
        <w:fldChar w:fldCharType="begin"/>
      </w:r>
      <w:r w:rsidR="00E25362">
        <w:rPr>
          <w:rFonts w:ascii="Arial" w:hAnsi="Arial" w:cs="Arial"/>
          <w:sz w:val="17"/>
          <w:szCs w:val="17"/>
        </w:rPr>
        <w:instrText xml:space="preserve"> ADDIN EN.CITE &lt;EndNote&gt;&lt;Cite&gt;&lt;Author&gt;Little&lt;/Author&gt;&lt;Year&gt;2019&lt;/Year&gt;&lt;RecNum&gt;1345&lt;/RecNum&gt;&lt;DisplayText&gt;(3)&lt;/DisplayText&gt;&lt;record&gt;&lt;rec-number&gt;1345&lt;/rec-number&gt;&lt;foreign-keys&gt;&lt;key app="EN" db-id="ffzzrax5crd09oe9re8pr95hsavftrtxt9sa" timestamp="1583927114"&gt;1345&lt;/key&gt;&lt;key app="ENWeb" db-id=""&gt;0&lt;/key&gt;&lt;/foreign-keys&gt;&lt;ref-type name="Journal Article"&gt;17&lt;/ref-type&gt;&lt;contributors&gt;&lt;authors&gt;&lt;author&gt;Little, Rory&lt;/author&gt;&lt;author&gt;Paiva, Fernanda C. R.&lt;/author&gt;&lt;author&gt;Jenkins, Robert&lt;/author&gt;&lt;author&gt;Hong, Hui&lt;/author&gt;&lt;author&gt;Sun, Yuhui&lt;/author&gt;&lt;author&gt;Demydchuk, Yuliya&lt;/author&gt;&lt;author&gt;Samborskyy, Markiyan&lt;/author&gt;&lt;author&gt;Tosin, Manuela&lt;/author&gt;&lt;author&gt;Leeper, Finian J.&lt;/author&gt;&lt;author&gt;Dias, Marcio V. B.&lt;/author&gt;&lt;author&gt;Leadlay, Peter F.&lt;/author&gt;&lt;/authors&gt;&lt;/contributors&gt;&lt;titles&gt;&lt;title&gt;Unexpected enzyme-catalysed [4+2] cycloaddition and rearrangement in polyether antibiotic biosynthesis&lt;/title&gt;&lt;secondary-title&gt;Nature Catalysis&lt;/secondary-title&gt;&lt;/titles&gt;&lt;periodical&gt;&lt;full-title&gt;Nature Catalysis&lt;/full-title&gt;&lt;/periodical&gt;&lt;pages&gt;1045-1054&lt;/pages&gt;&lt;volume&gt;2&lt;/volume&gt;&lt;number&gt;11&lt;/number&gt;&lt;section&gt;1045&lt;/section&gt;&lt;dates&gt;&lt;year&gt;2019&lt;/year&gt;&lt;/dates&gt;&lt;isbn&gt;2520-1158&lt;/isbn&gt;&lt;urls&gt;&lt;/urls&gt;&lt;electronic-resource-num&gt;10.1038/s41929-019-0351-2&lt;/electronic-resource-num&gt;&lt;/record&gt;&lt;/Cite&gt;&lt;/EndNote&gt;</w:instrText>
      </w:r>
      <w:r w:rsidRPr="005A4D68">
        <w:rPr>
          <w:rFonts w:ascii="Arial" w:hAnsi="Arial" w:cs="Arial"/>
          <w:sz w:val="17"/>
          <w:szCs w:val="17"/>
        </w:rPr>
        <w:fldChar w:fldCharType="separate"/>
      </w:r>
      <w:r w:rsidR="00E25362">
        <w:rPr>
          <w:rFonts w:ascii="Arial" w:hAnsi="Arial" w:cs="Arial"/>
          <w:noProof/>
          <w:sz w:val="17"/>
          <w:szCs w:val="17"/>
        </w:rPr>
        <w:t>(3)</w:t>
      </w:r>
      <w:r w:rsidRPr="005A4D68">
        <w:rPr>
          <w:rFonts w:ascii="Arial" w:hAnsi="Arial" w:cs="Arial"/>
          <w:sz w:val="17"/>
          <w:szCs w:val="17"/>
        </w:rPr>
        <w:fldChar w:fldCharType="end"/>
      </w:r>
      <w:r>
        <w:rPr>
          <w:rFonts w:ascii="Arial" w:hAnsi="Arial" w:cs="Arial"/>
          <w:sz w:val="17"/>
          <w:szCs w:val="17"/>
        </w:rPr>
        <w:t xml:space="preserve"> To expand the library yet further,</w:t>
      </w:r>
      <w:r w:rsidRPr="005A4D68">
        <w:rPr>
          <w:rFonts w:ascii="Arial" w:hAnsi="Arial" w:cs="Arial"/>
          <w:sz w:val="17"/>
          <w:szCs w:val="17"/>
        </w:rPr>
        <w:t xml:space="preserve"> </w:t>
      </w:r>
      <w:r>
        <w:rPr>
          <w:rFonts w:ascii="Arial" w:hAnsi="Arial" w:cs="Arial"/>
          <w:sz w:val="17"/>
          <w:szCs w:val="17"/>
        </w:rPr>
        <w:t>286 u</w:t>
      </w:r>
      <w:r w:rsidRPr="005A4D68">
        <w:rPr>
          <w:rFonts w:ascii="Arial" w:hAnsi="Arial" w:cs="Arial"/>
          <w:sz w:val="17"/>
          <w:szCs w:val="17"/>
        </w:rPr>
        <w:t xml:space="preserve">nique amino acid sequences were identified in public databases and assembled into a sequence similarity network (SSN, </w:t>
      </w:r>
      <w:r w:rsidRPr="005A4D68">
        <w:rPr>
          <w:rFonts w:ascii="Arial" w:hAnsi="Arial" w:cs="Arial"/>
          <w:sz w:val="17"/>
          <w:szCs w:val="17"/>
          <w:highlight w:val="cyan"/>
        </w:rPr>
        <w:t>Figure 1</w:t>
      </w:r>
      <w:r w:rsidRPr="005A4D68">
        <w:rPr>
          <w:rFonts w:ascii="Arial" w:hAnsi="Arial" w:cs="Arial"/>
          <w:sz w:val="17"/>
          <w:szCs w:val="17"/>
        </w:rPr>
        <w:t>)</w:t>
      </w:r>
      <w:r>
        <w:rPr>
          <w:rFonts w:ascii="Arial" w:hAnsi="Arial" w:cs="Arial"/>
          <w:sz w:val="17"/>
          <w:szCs w:val="17"/>
        </w:rPr>
        <w:t>.</w:t>
      </w:r>
      <w:r w:rsidRPr="005A4D68">
        <w:rPr>
          <w:rFonts w:ascii="Arial" w:hAnsi="Arial" w:cs="Arial"/>
          <w:sz w:val="17"/>
          <w:szCs w:val="17"/>
        </w:rPr>
        <w:t xml:space="preserve"> Distinct clustering was observed for </w:t>
      </w:r>
      <w:r>
        <w:rPr>
          <w:rFonts w:ascii="Arial" w:hAnsi="Arial" w:cs="Arial"/>
          <w:sz w:val="17"/>
          <w:szCs w:val="17"/>
        </w:rPr>
        <w:t xml:space="preserve">the known </w:t>
      </w:r>
      <w:proofErr w:type="spellStart"/>
      <w:r>
        <w:rPr>
          <w:rFonts w:ascii="Arial" w:hAnsi="Arial" w:cs="Arial"/>
          <w:sz w:val="17"/>
          <w:szCs w:val="17"/>
        </w:rPr>
        <w:t>cyclases</w:t>
      </w:r>
      <w:proofErr w:type="spellEnd"/>
      <w:r>
        <w:rPr>
          <w:rFonts w:ascii="Arial" w:hAnsi="Arial" w:cs="Arial"/>
          <w:sz w:val="17"/>
          <w:szCs w:val="17"/>
        </w:rPr>
        <w:t xml:space="preserve"> </w:t>
      </w:r>
      <w:proofErr w:type="spellStart"/>
      <w:r w:rsidRPr="005A4D68">
        <w:rPr>
          <w:rFonts w:ascii="Arial" w:hAnsi="Arial" w:cs="Arial"/>
          <w:sz w:val="17"/>
          <w:szCs w:val="17"/>
        </w:rPr>
        <w:t>KijU</w:t>
      </w:r>
      <w:proofErr w:type="spellEnd"/>
      <w:r w:rsidRPr="005A4D68">
        <w:rPr>
          <w:rFonts w:ascii="Arial" w:hAnsi="Arial" w:cs="Arial"/>
          <w:sz w:val="17"/>
          <w:szCs w:val="17"/>
        </w:rPr>
        <w:t xml:space="preserve">, LobD1, LonU2, TcaU4, and </w:t>
      </w:r>
      <w:proofErr w:type="spellStart"/>
      <w:r w:rsidRPr="005A4D68">
        <w:rPr>
          <w:rFonts w:ascii="Arial" w:hAnsi="Arial" w:cs="Arial"/>
          <w:sz w:val="17"/>
          <w:szCs w:val="17"/>
        </w:rPr>
        <w:t>VstJ</w:t>
      </w:r>
      <w:proofErr w:type="spellEnd"/>
      <w:r>
        <w:rPr>
          <w:rFonts w:ascii="Arial" w:hAnsi="Arial" w:cs="Arial"/>
          <w:sz w:val="17"/>
          <w:szCs w:val="17"/>
        </w:rPr>
        <w:t>,</w:t>
      </w:r>
      <w:r w:rsidRPr="005A4D68">
        <w:rPr>
          <w:rFonts w:ascii="Arial" w:hAnsi="Arial" w:cs="Arial"/>
          <w:sz w:val="17"/>
          <w:szCs w:val="17"/>
        </w:rPr>
        <w:t xml:space="preserve"> </w:t>
      </w:r>
      <w:r>
        <w:rPr>
          <w:rFonts w:ascii="Arial" w:hAnsi="Arial" w:cs="Arial"/>
          <w:sz w:val="17"/>
          <w:szCs w:val="17"/>
        </w:rPr>
        <w:t>and for</w:t>
      </w:r>
      <w:r w:rsidRPr="005A4D68">
        <w:rPr>
          <w:rFonts w:ascii="Arial" w:hAnsi="Arial" w:cs="Arial"/>
          <w:sz w:val="17"/>
          <w:szCs w:val="17"/>
        </w:rPr>
        <w:t xml:space="preserve"> </w:t>
      </w:r>
      <w:proofErr w:type="spellStart"/>
      <w:r w:rsidRPr="005A4D68">
        <w:rPr>
          <w:rFonts w:ascii="Arial" w:hAnsi="Arial" w:cs="Arial"/>
          <w:sz w:val="17"/>
          <w:szCs w:val="17"/>
        </w:rPr>
        <w:t>ChlL</w:t>
      </w:r>
      <w:proofErr w:type="spellEnd"/>
      <w:r w:rsidRPr="005A4D68">
        <w:rPr>
          <w:rFonts w:ascii="Arial" w:hAnsi="Arial" w:cs="Arial"/>
          <w:sz w:val="17"/>
          <w:szCs w:val="17"/>
        </w:rPr>
        <w:t xml:space="preserve"> and PyrI4. From this SSN analysis 17 putative cyclase sequences were selected (</w:t>
      </w:r>
      <w:r w:rsidRPr="005A4D68">
        <w:rPr>
          <w:rFonts w:ascii="Arial" w:hAnsi="Arial" w:cs="Arial"/>
          <w:sz w:val="17"/>
          <w:szCs w:val="17"/>
          <w:highlight w:val="cyan"/>
        </w:rPr>
        <w:t>Table S</w:t>
      </w:r>
      <w:r>
        <w:rPr>
          <w:rFonts w:ascii="Arial" w:hAnsi="Arial" w:cs="Arial"/>
          <w:sz w:val="17"/>
          <w:szCs w:val="17"/>
        </w:rPr>
        <w:t>4</w:t>
      </w:r>
      <w:ins w:id="0" w:author="Sam Williams" w:date="2023-04-06T14:45:00Z">
        <w:r w:rsidR="00D12C0C">
          <w:rPr>
            <w:rFonts w:ascii="Arial" w:hAnsi="Arial" w:cs="Arial"/>
            <w:sz w:val="17"/>
            <w:szCs w:val="17"/>
          </w:rPr>
          <w:t>)</w:t>
        </w:r>
      </w:ins>
      <w:ins w:id="1" w:author="Sam Williams" w:date="2023-04-06T14:46:00Z">
        <w:r w:rsidR="00D12C0C">
          <w:rPr>
            <w:rFonts w:ascii="Arial" w:hAnsi="Arial" w:cs="Arial"/>
            <w:sz w:val="17"/>
            <w:szCs w:val="17"/>
          </w:rPr>
          <w:t xml:space="preserve"> </w:t>
        </w:r>
      </w:ins>
      <w:r w:rsidRPr="005A4D68">
        <w:rPr>
          <w:rFonts w:ascii="Arial" w:hAnsi="Arial" w:cs="Arial"/>
          <w:sz w:val="17"/>
          <w:szCs w:val="17"/>
        </w:rPr>
        <w:t>and homology model</w:t>
      </w:r>
      <w:r>
        <w:rPr>
          <w:rFonts w:ascii="Arial" w:hAnsi="Arial" w:cs="Arial"/>
          <w:sz w:val="17"/>
          <w:szCs w:val="17"/>
        </w:rPr>
        <w:t>s</w:t>
      </w:r>
      <w:r w:rsidRPr="005A4D68">
        <w:rPr>
          <w:rFonts w:ascii="Arial" w:hAnsi="Arial" w:cs="Arial"/>
          <w:sz w:val="17"/>
          <w:szCs w:val="17"/>
        </w:rPr>
        <w:t xml:space="preserve"> </w:t>
      </w:r>
      <w:r>
        <w:rPr>
          <w:rFonts w:ascii="Arial" w:hAnsi="Arial" w:cs="Arial"/>
          <w:sz w:val="17"/>
          <w:szCs w:val="17"/>
        </w:rPr>
        <w:t>generated for these polypeptides</w:t>
      </w:r>
      <w:r w:rsidRPr="005A4D68">
        <w:rPr>
          <w:rFonts w:ascii="Arial" w:hAnsi="Arial" w:cs="Arial"/>
          <w:sz w:val="17"/>
          <w:szCs w:val="17"/>
        </w:rPr>
        <w:t>. Three method</w:t>
      </w:r>
      <w:r>
        <w:rPr>
          <w:rFonts w:ascii="Arial" w:hAnsi="Arial" w:cs="Arial"/>
          <w:sz w:val="17"/>
          <w:szCs w:val="17"/>
        </w:rPr>
        <w:t>s</w:t>
      </w:r>
      <w:r w:rsidRPr="005A4D68">
        <w:rPr>
          <w:rFonts w:ascii="Arial" w:hAnsi="Arial" w:cs="Arial"/>
          <w:sz w:val="17"/>
          <w:szCs w:val="17"/>
        </w:rPr>
        <w:t xml:space="preserve"> were </w:t>
      </w:r>
      <w:r>
        <w:rPr>
          <w:rFonts w:ascii="Arial" w:hAnsi="Arial" w:cs="Arial"/>
          <w:sz w:val="17"/>
          <w:szCs w:val="17"/>
        </w:rPr>
        <w:t>used,</w:t>
      </w:r>
      <w:r w:rsidRPr="005A4D68">
        <w:rPr>
          <w:rFonts w:ascii="Arial" w:hAnsi="Arial" w:cs="Arial"/>
          <w:sz w:val="17"/>
          <w:szCs w:val="17"/>
        </w:rPr>
        <w:t xml:space="preserve"> (</w:t>
      </w:r>
      <w:proofErr w:type="spellStart"/>
      <w:r w:rsidRPr="005A4D68">
        <w:rPr>
          <w:rFonts w:ascii="Arial" w:hAnsi="Arial" w:cs="Arial"/>
          <w:sz w:val="17"/>
          <w:szCs w:val="17"/>
        </w:rPr>
        <w:t>i</w:t>
      </w:r>
      <w:proofErr w:type="spellEnd"/>
      <w:r w:rsidRPr="005A4D68">
        <w:rPr>
          <w:rFonts w:ascii="Arial" w:hAnsi="Arial" w:cs="Arial"/>
          <w:sz w:val="17"/>
          <w:szCs w:val="17"/>
        </w:rPr>
        <w:t xml:space="preserve">) </w:t>
      </w:r>
      <w:proofErr w:type="spellStart"/>
      <w:r w:rsidRPr="005A4D68">
        <w:rPr>
          <w:rFonts w:ascii="Arial" w:hAnsi="Arial" w:cs="Arial"/>
          <w:sz w:val="17"/>
          <w:szCs w:val="17"/>
        </w:rPr>
        <w:t>RosettaCM</w:t>
      </w:r>
      <w:proofErr w:type="spellEnd"/>
      <w:r w:rsidRPr="005A4D68">
        <w:rPr>
          <w:rFonts w:ascii="Arial" w:hAnsi="Arial" w:cs="Arial"/>
          <w:sz w:val="17"/>
          <w:szCs w:val="17"/>
        </w:rPr>
        <w:fldChar w:fldCharType="begin"/>
      </w:r>
      <w:r w:rsidR="00E25362">
        <w:rPr>
          <w:rFonts w:ascii="Arial" w:hAnsi="Arial" w:cs="Arial"/>
          <w:sz w:val="17"/>
          <w:szCs w:val="17"/>
        </w:rPr>
        <w:instrText xml:space="preserve"> ADDIN EN.CITE &lt;EndNote&gt;&lt;Cite&gt;&lt;Author&gt;Song&lt;/Author&gt;&lt;Year&gt;2013&lt;/Year&gt;&lt;RecNum&gt;1970&lt;/RecNum&gt;&lt;DisplayText&gt;(4)&lt;/DisplayText&gt;&lt;record&gt;&lt;rec-number&gt;1970&lt;/rec-number&gt;&lt;foreign-keys&gt;&lt;key app="EN" db-id="ffzzrax5crd09oe9re8pr95hsavftrtxt9sa" timestamp="1667893656"&gt;1970&lt;/key&gt;&lt;key app="ENWeb" db-id=""&gt;0&lt;/key&gt;&lt;/foreign-keys&gt;&lt;ref-type name="Journal Article"&gt;17&lt;/ref-type&gt;&lt;contributors&gt;&lt;authors&gt;&lt;author&gt;Song, Y.&lt;/author&gt;&lt;author&gt;DiMaio, F.&lt;/author&gt;&lt;author&gt;Wang, R. Y.&lt;/author&gt;&lt;author&gt;Kim, D.&lt;/author&gt;&lt;author&gt;Miles, C.&lt;/author&gt;&lt;author&gt;Brunette, T.&lt;/author&gt;&lt;author&gt;Thompson, J.&lt;/author&gt;&lt;author&gt;Baker, D.&lt;/author&gt;&lt;/authors&gt;&lt;/contributors&gt;&lt;auth-address&gt;Department of Biochemistry, University of Washington, Seattle, WA 98195, USA.&lt;/auth-address&gt;&lt;titles&gt;&lt;title&gt;High-resolution comparative modeling with RosettaCM&lt;/title&gt;&lt;secondary-title&gt;Structure&lt;/secondary-title&gt;&lt;/titles&gt;&lt;periodical&gt;&lt;full-title&gt;Structure&lt;/full-title&gt;&lt;/periodical&gt;&lt;pages&gt;1735-42&lt;/pages&gt;&lt;volume&gt;21&lt;/volume&gt;&lt;number&gt;10&lt;/number&gt;&lt;edition&gt;2013/09/17&lt;/edition&gt;&lt;keywords&gt;&lt;keyword&gt;*Computer Simulation&lt;/keyword&gt;&lt;keyword&gt;*Models, Molecular&lt;/keyword&gt;&lt;keyword&gt;Monte Carlo Method&lt;/keyword&gt;&lt;keyword&gt;Protein Structure, Secondary&lt;/keyword&gt;&lt;keyword&gt;Protein Structure, Tertiary&lt;/keyword&gt;&lt;keyword&gt;Proteins/chemistry&lt;/keyword&gt;&lt;keyword&gt;*Software&lt;/keyword&gt;&lt;keyword&gt;Structural Homology, Protein&lt;/keyword&gt;&lt;/keywords&gt;&lt;dates&gt;&lt;year&gt;2013&lt;/year&gt;&lt;pub-dates&gt;&lt;date&gt;Oct 8&lt;/date&gt;&lt;/pub-dates&gt;&lt;/dates&gt;&lt;isbn&gt;1878-4186 (Electronic)&amp;#xD;0969-2126 (Linking)&lt;/isbn&gt;&lt;accession-num&gt;24035711&lt;/accession-num&gt;&lt;urls&gt;&lt;related-urls&gt;&lt;url&gt;https://www.ncbi.nlm.nih.gov/pubmed/24035711&lt;/url&gt;&lt;/related-urls&gt;&lt;/urls&gt;&lt;custom2&gt;PMC3811137&lt;/custom2&gt;&lt;electronic-resource-num&gt;10.1016/j.str.2013.08.005&lt;/electronic-resource-num&gt;&lt;/record&gt;&lt;/Cite&gt;&lt;/EndNote&gt;</w:instrText>
      </w:r>
      <w:r w:rsidRPr="005A4D68">
        <w:rPr>
          <w:rFonts w:ascii="Arial" w:hAnsi="Arial" w:cs="Arial"/>
          <w:sz w:val="17"/>
          <w:szCs w:val="17"/>
        </w:rPr>
        <w:fldChar w:fldCharType="separate"/>
      </w:r>
      <w:r w:rsidR="00E25362">
        <w:rPr>
          <w:rFonts w:ascii="Arial" w:hAnsi="Arial" w:cs="Arial"/>
          <w:noProof/>
          <w:sz w:val="17"/>
          <w:szCs w:val="17"/>
        </w:rPr>
        <w:t>(4)</w:t>
      </w:r>
      <w:r w:rsidRPr="005A4D68">
        <w:rPr>
          <w:rFonts w:ascii="Arial" w:hAnsi="Arial" w:cs="Arial"/>
          <w:sz w:val="17"/>
          <w:szCs w:val="17"/>
        </w:rPr>
        <w:fldChar w:fldCharType="end"/>
      </w:r>
      <w:r w:rsidRPr="005A4D68">
        <w:rPr>
          <w:rFonts w:ascii="Arial" w:hAnsi="Arial" w:cs="Arial"/>
          <w:sz w:val="17"/>
          <w:szCs w:val="17"/>
        </w:rPr>
        <w:t xml:space="preserve"> </w:t>
      </w:r>
      <w:r>
        <w:rPr>
          <w:rFonts w:ascii="Arial" w:hAnsi="Arial" w:cs="Arial"/>
          <w:sz w:val="17"/>
          <w:szCs w:val="17"/>
        </w:rPr>
        <w:t>as implemented in</w:t>
      </w:r>
      <w:r w:rsidRPr="005A4D68">
        <w:rPr>
          <w:rFonts w:ascii="Arial" w:hAnsi="Arial" w:cs="Arial"/>
          <w:sz w:val="17"/>
          <w:szCs w:val="17"/>
        </w:rPr>
        <w:t xml:space="preserve"> </w:t>
      </w:r>
      <w:r>
        <w:rPr>
          <w:rFonts w:ascii="Arial" w:hAnsi="Arial" w:cs="Arial"/>
          <w:sz w:val="17"/>
          <w:szCs w:val="17"/>
        </w:rPr>
        <w:t xml:space="preserve">the </w:t>
      </w:r>
      <w:r w:rsidRPr="005A4D68">
        <w:rPr>
          <w:rFonts w:ascii="Arial" w:hAnsi="Arial" w:cs="Arial"/>
          <w:sz w:val="17"/>
          <w:szCs w:val="17"/>
        </w:rPr>
        <w:t xml:space="preserve">Cyrus-CAD bench application, (ii) a template based approach </w:t>
      </w:r>
      <w:r>
        <w:rPr>
          <w:rFonts w:ascii="Arial" w:hAnsi="Arial" w:cs="Arial"/>
          <w:sz w:val="17"/>
          <w:szCs w:val="17"/>
        </w:rPr>
        <w:t xml:space="preserve">using </w:t>
      </w:r>
      <w:r w:rsidRPr="005A4D68">
        <w:rPr>
          <w:rFonts w:ascii="Arial" w:hAnsi="Arial" w:cs="Arial"/>
          <w:sz w:val="17"/>
          <w:szCs w:val="17"/>
        </w:rPr>
        <w:t>YASARA</w:t>
      </w:r>
      <w:r>
        <w:rPr>
          <w:rFonts w:ascii="Arial" w:hAnsi="Arial" w:cs="Arial"/>
          <w:sz w:val="17"/>
          <w:szCs w:val="17"/>
        </w:rPr>
        <w:t>,</w:t>
      </w:r>
      <w:r w:rsidRPr="005A4D68">
        <w:rPr>
          <w:rFonts w:ascii="Arial" w:hAnsi="Arial" w:cs="Arial"/>
          <w:sz w:val="17"/>
          <w:szCs w:val="17"/>
        </w:rPr>
        <w:fldChar w:fldCharType="begin"/>
      </w:r>
      <w:r w:rsidR="00E25362">
        <w:rPr>
          <w:rFonts w:ascii="Arial" w:hAnsi="Arial" w:cs="Arial"/>
          <w:sz w:val="17"/>
          <w:szCs w:val="17"/>
        </w:rPr>
        <w:instrText xml:space="preserve"> ADDIN EN.CITE &lt;EndNote&gt;&lt;Cite&gt;&lt;Author&gt;Venselaar&lt;/Author&gt;&lt;Year&gt;2010&lt;/Year&gt;&lt;RecNum&gt;1952&lt;/RecNum&gt;&lt;DisplayText&gt;(5)&lt;/DisplayText&gt;&lt;record&gt;&lt;rec-number&gt;1952&lt;/rec-number&gt;&lt;foreign-keys&gt;&lt;key app="EN" db-id="ffzzrax5crd09oe9re8pr95hsavftrtxt9sa" timestamp="1666956697"&gt;1952&lt;/key&gt;&lt;key app="ENWeb" db-id=""&gt;0&lt;/key&gt;&lt;/foreign-keys&gt;&lt;ref-type name="Journal Article"&gt;17&lt;/ref-type&gt;&lt;contributors&gt;&lt;authors&gt;&lt;author&gt;Venselaar, H.&lt;/author&gt;&lt;author&gt;Joosten, R. P.&lt;/author&gt;&lt;author&gt;Vroling, B.&lt;/author&gt;&lt;author&gt;Baakman, C. A.&lt;/author&gt;&lt;author&gt;Hekkelman, M. L.&lt;/author&gt;&lt;author&gt;Krieger, E.&lt;/author&gt;&lt;author&gt;Vriend, G.&lt;/author&gt;&lt;/authors&gt;&lt;/contributors&gt;&lt;auth-address&gt;Centre for Molecular and Biomolecular Informatics, CMBI, NCMLS 260, Radboud University Medical Centre, 6500 HB Nijmegen, The Netherlands. hvensela@cmbi.ru.nl&lt;/auth-address&gt;&lt;titles&gt;&lt;title&gt;Homology modelling and spectroscopy, a never-ending love story&lt;/title&gt;&lt;secondary-title&gt;Eur Biophys J&lt;/secondary-title&gt;&lt;/titles&gt;&lt;periodical&gt;&lt;full-title&gt;Eur Biophys J&lt;/full-title&gt;&lt;/periodical&gt;&lt;pages&gt;551-63&lt;/pages&gt;&lt;volume&gt;39&lt;/volume&gt;&lt;number&gt;4&lt;/number&gt;&lt;edition&gt;2009/09/01&lt;/edition&gt;&lt;keywords&gt;&lt;keyword&gt;Amino Acid Sequence&lt;/keyword&gt;&lt;keyword&gt;Humans&lt;/keyword&gt;&lt;keyword&gt;*Models, Molecular&lt;/keyword&gt;&lt;keyword&gt;Molecular Sequence Data&lt;/keyword&gt;&lt;keyword&gt;Protein Structure, Tertiary&lt;/keyword&gt;&lt;keyword&gt;Proteins/chemistry/metabolism&lt;/keyword&gt;&lt;keyword&gt;*Sequence Homology&lt;/keyword&gt;&lt;keyword&gt;Spectrum Analysis/*methods&lt;/keyword&gt;&lt;keyword&gt;Spin Labels&lt;/keyword&gt;&lt;/keywords&gt;&lt;dates&gt;&lt;year&gt;2010&lt;/year&gt;&lt;pub-dates&gt;&lt;date&gt;Mar&lt;/date&gt;&lt;/pub-dates&gt;&lt;/dates&gt;&lt;isbn&gt;1432-1017 (Electronic)&amp;#xD;0175-7571 (Linking)&lt;/isbn&gt;&lt;accession-num&gt;19718498&lt;/accession-num&gt;&lt;urls&gt;&lt;related-urls&gt;&lt;url&gt;https://www.ncbi.nlm.nih.gov/pubmed/19718498&lt;/url&gt;&lt;/related-urls&gt;&lt;/urls&gt;&lt;custom2&gt;PMC2841279&lt;/custom2&gt;&lt;electronic-resource-num&gt;10.1007/s00249-009-0531-0&lt;/electronic-resource-num&gt;&lt;/record&gt;&lt;/Cite&gt;&lt;/EndNote&gt;</w:instrText>
      </w:r>
      <w:r w:rsidRPr="005A4D68">
        <w:rPr>
          <w:rFonts w:ascii="Arial" w:hAnsi="Arial" w:cs="Arial"/>
          <w:sz w:val="17"/>
          <w:szCs w:val="17"/>
        </w:rPr>
        <w:fldChar w:fldCharType="separate"/>
      </w:r>
      <w:r w:rsidR="00E25362">
        <w:rPr>
          <w:rFonts w:ascii="Arial" w:hAnsi="Arial" w:cs="Arial"/>
          <w:noProof/>
          <w:sz w:val="17"/>
          <w:szCs w:val="17"/>
        </w:rPr>
        <w:t>(5)</w:t>
      </w:r>
      <w:r w:rsidRPr="005A4D68">
        <w:rPr>
          <w:rFonts w:ascii="Arial" w:hAnsi="Arial" w:cs="Arial"/>
          <w:sz w:val="17"/>
          <w:szCs w:val="17"/>
        </w:rPr>
        <w:fldChar w:fldCharType="end"/>
      </w:r>
      <w:r w:rsidRPr="005A4D68">
        <w:rPr>
          <w:rFonts w:ascii="Arial" w:hAnsi="Arial" w:cs="Arial"/>
          <w:sz w:val="17"/>
          <w:szCs w:val="17"/>
        </w:rPr>
        <w:t xml:space="preserve"> </w:t>
      </w:r>
      <w:r>
        <w:rPr>
          <w:rFonts w:ascii="Arial" w:hAnsi="Arial" w:cs="Arial"/>
          <w:sz w:val="17"/>
          <w:szCs w:val="17"/>
        </w:rPr>
        <w:t xml:space="preserve">employing the reported crystal </w:t>
      </w:r>
      <w:r w:rsidRPr="005A4D68">
        <w:rPr>
          <w:rFonts w:ascii="Arial" w:hAnsi="Arial" w:cs="Arial"/>
          <w:sz w:val="17"/>
          <w:szCs w:val="17"/>
        </w:rPr>
        <w:t xml:space="preserve">structures of </w:t>
      </w:r>
      <w:proofErr w:type="spellStart"/>
      <w:r w:rsidRPr="005A4D68">
        <w:rPr>
          <w:rFonts w:ascii="Arial" w:hAnsi="Arial" w:cs="Arial"/>
          <w:sz w:val="17"/>
          <w:szCs w:val="17"/>
        </w:rPr>
        <w:t>AbmU</w:t>
      </w:r>
      <w:proofErr w:type="spellEnd"/>
      <w:r w:rsidRPr="005A4D68">
        <w:rPr>
          <w:rFonts w:ascii="Arial" w:hAnsi="Arial" w:cs="Arial"/>
          <w:sz w:val="17"/>
          <w:szCs w:val="17"/>
        </w:rPr>
        <w:t>, AbyU, PyrI4, Tsn15</w:t>
      </w:r>
      <w:r>
        <w:rPr>
          <w:rFonts w:ascii="Arial" w:hAnsi="Arial" w:cs="Arial"/>
          <w:sz w:val="17"/>
          <w:szCs w:val="17"/>
        </w:rPr>
        <w:t xml:space="preserve">, </w:t>
      </w:r>
      <w:r w:rsidRPr="005A4D68">
        <w:rPr>
          <w:rFonts w:ascii="Arial" w:hAnsi="Arial" w:cs="Arial"/>
          <w:sz w:val="17"/>
          <w:szCs w:val="17"/>
        </w:rPr>
        <w:t>and (iii) AlphaFold 2.0</w:t>
      </w:r>
      <w:r>
        <w:rPr>
          <w:rFonts w:ascii="Arial" w:hAnsi="Arial" w:cs="Arial"/>
          <w:sz w:val="17"/>
          <w:szCs w:val="17"/>
        </w:rPr>
        <w:t>.</w:t>
      </w:r>
      <w:r w:rsidRPr="005A4D68">
        <w:rPr>
          <w:rFonts w:ascii="Arial" w:hAnsi="Arial" w:cs="Arial"/>
          <w:sz w:val="17"/>
          <w:szCs w:val="17"/>
        </w:rPr>
        <w:fldChar w:fldCharType="begin">
          <w:fldData xml:space="preserve">PEVuZE5vdGU+PENpdGU+PEF1dGhvcj5KdW1wZXI8L0F1dGhvcj48WWVhcj4yMDIxPC9ZZWFyPjxS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</w:fldData>
        </w:fldChar>
      </w:r>
      <w:r w:rsidR="00E25362">
        <w:rPr>
          <w:rFonts w:ascii="Arial" w:hAnsi="Arial" w:cs="Arial"/>
          <w:sz w:val="17"/>
          <w:szCs w:val="17"/>
        </w:rPr>
        <w:instrText xml:space="preserve"> ADDIN EN.CITE </w:instrText>
      </w:r>
      <w:r w:rsidR="00E25362">
        <w:rPr>
          <w:rFonts w:ascii="Arial" w:hAnsi="Arial" w:cs="Arial"/>
          <w:sz w:val="17"/>
          <w:szCs w:val="17"/>
        </w:rPr>
        <w:fldChar w:fldCharType="begin">
          <w:fldData xml:space="preserve">PEVuZE5vdGU+PENpdGU+PEF1dGhvcj5KdW1wZXI8L0F1dGhvcj48WWVhcj4yMDIxPC9ZZWFyPjxS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</w:fldData>
        </w:fldChar>
      </w:r>
      <w:r w:rsidR="00E25362">
        <w:rPr>
          <w:rFonts w:ascii="Arial" w:hAnsi="Arial" w:cs="Arial"/>
          <w:sz w:val="17"/>
          <w:szCs w:val="17"/>
        </w:rPr>
        <w:instrText xml:space="preserve"> ADDIN EN.CITE.DATA </w:instrText>
      </w:r>
      <w:r w:rsidR="00E25362">
        <w:rPr>
          <w:rFonts w:ascii="Arial" w:hAnsi="Arial" w:cs="Arial"/>
          <w:sz w:val="17"/>
          <w:szCs w:val="17"/>
        </w:rPr>
      </w:r>
      <w:r w:rsidR="00E25362">
        <w:rPr>
          <w:rFonts w:ascii="Arial" w:hAnsi="Arial" w:cs="Arial"/>
          <w:sz w:val="17"/>
          <w:szCs w:val="17"/>
        </w:rPr>
        <w:fldChar w:fldCharType="end"/>
      </w:r>
      <w:r w:rsidRPr="005A4D68">
        <w:rPr>
          <w:rFonts w:ascii="Arial" w:hAnsi="Arial" w:cs="Arial"/>
          <w:sz w:val="17"/>
          <w:szCs w:val="17"/>
        </w:rPr>
      </w:r>
      <w:r w:rsidRPr="005A4D68">
        <w:rPr>
          <w:rFonts w:ascii="Arial" w:hAnsi="Arial" w:cs="Arial"/>
          <w:sz w:val="17"/>
          <w:szCs w:val="17"/>
        </w:rPr>
        <w:fldChar w:fldCharType="separate"/>
      </w:r>
      <w:r w:rsidR="00E25362">
        <w:rPr>
          <w:rFonts w:ascii="Arial" w:hAnsi="Arial" w:cs="Arial"/>
          <w:noProof/>
          <w:sz w:val="17"/>
          <w:szCs w:val="17"/>
        </w:rPr>
        <w:t>(6)</w:t>
      </w:r>
      <w:r w:rsidRPr="005A4D68">
        <w:rPr>
          <w:rFonts w:ascii="Arial" w:hAnsi="Arial" w:cs="Arial"/>
          <w:sz w:val="17"/>
          <w:szCs w:val="17"/>
        </w:rPr>
        <w:fldChar w:fldCharType="end"/>
      </w:r>
      <w:r w:rsidRPr="005A4D68">
        <w:rPr>
          <w:rFonts w:ascii="Arial" w:hAnsi="Arial" w:cs="Arial"/>
          <w:sz w:val="17"/>
          <w:szCs w:val="17"/>
        </w:rPr>
        <w:t xml:space="preserve"> </w:t>
      </w:r>
      <w:r>
        <w:rPr>
          <w:rFonts w:ascii="Arial" w:hAnsi="Arial" w:cs="Arial"/>
          <w:sz w:val="17"/>
          <w:szCs w:val="17"/>
        </w:rPr>
        <w:t xml:space="preserve">Models which predicted </w:t>
      </w:r>
      <w:r w:rsidRPr="005A4D68">
        <w:rPr>
          <w:rFonts w:ascii="Arial" w:hAnsi="Arial" w:cs="Arial"/>
          <w:sz w:val="17"/>
          <w:szCs w:val="17"/>
        </w:rPr>
        <w:t xml:space="preserve">8 stranded β-barrel </w:t>
      </w:r>
      <w:r>
        <w:rPr>
          <w:rFonts w:ascii="Arial" w:hAnsi="Arial" w:cs="Arial"/>
          <w:sz w:val="17"/>
          <w:szCs w:val="17"/>
        </w:rPr>
        <w:t>folds, consistent with</w:t>
      </w:r>
      <w:r w:rsidRPr="005A4D68">
        <w:rPr>
          <w:rFonts w:ascii="Arial" w:hAnsi="Arial" w:cs="Arial"/>
          <w:sz w:val="17"/>
          <w:szCs w:val="17"/>
        </w:rPr>
        <w:t xml:space="preserve"> </w:t>
      </w:r>
      <w:r>
        <w:rPr>
          <w:rFonts w:ascii="Arial" w:hAnsi="Arial" w:cs="Arial"/>
          <w:sz w:val="17"/>
          <w:szCs w:val="17"/>
        </w:rPr>
        <w:t>those of known</w:t>
      </w:r>
      <w:r w:rsidRPr="005A4D68">
        <w:rPr>
          <w:rFonts w:ascii="Arial" w:hAnsi="Arial" w:cs="Arial"/>
          <w:sz w:val="17"/>
          <w:szCs w:val="17"/>
        </w:rPr>
        <w:t xml:space="preserve"> </w:t>
      </w:r>
      <w:proofErr w:type="spellStart"/>
      <w:r w:rsidRPr="005A4D68">
        <w:rPr>
          <w:rFonts w:ascii="Arial" w:hAnsi="Arial" w:cs="Arial"/>
          <w:sz w:val="17"/>
          <w:szCs w:val="17"/>
        </w:rPr>
        <w:t>spirotetronate</w:t>
      </w:r>
      <w:proofErr w:type="spellEnd"/>
      <w:r w:rsidRPr="005A4D68">
        <w:rPr>
          <w:rFonts w:ascii="Arial" w:hAnsi="Arial" w:cs="Arial"/>
          <w:sz w:val="17"/>
          <w:szCs w:val="17"/>
        </w:rPr>
        <w:t xml:space="preserve"> </w:t>
      </w:r>
      <w:proofErr w:type="spellStart"/>
      <w:r w:rsidRPr="005A4D68">
        <w:rPr>
          <w:rFonts w:ascii="Arial" w:hAnsi="Arial" w:cs="Arial"/>
          <w:sz w:val="17"/>
          <w:szCs w:val="17"/>
        </w:rPr>
        <w:t>cyclase</w:t>
      </w:r>
      <w:r>
        <w:rPr>
          <w:rFonts w:ascii="Arial" w:hAnsi="Arial" w:cs="Arial"/>
          <w:sz w:val="17"/>
          <w:szCs w:val="17"/>
        </w:rPr>
        <w:t>s</w:t>
      </w:r>
      <w:proofErr w:type="spellEnd"/>
      <w:r>
        <w:rPr>
          <w:rFonts w:ascii="Arial" w:hAnsi="Arial" w:cs="Arial"/>
          <w:sz w:val="17"/>
          <w:szCs w:val="17"/>
        </w:rPr>
        <w:t>,</w:t>
      </w:r>
      <w:r w:rsidRPr="005A4D68">
        <w:rPr>
          <w:rFonts w:ascii="Arial" w:hAnsi="Arial" w:cs="Arial"/>
          <w:sz w:val="17"/>
          <w:szCs w:val="17"/>
        </w:rPr>
        <w:t xml:space="preserve"> </w:t>
      </w:r>
      <w:r>
        <w:rPr>
          <w:rFonts w:ascii="Arial" w:hAnsi="Arial" w:cs="Arial"/>
          <w:sz w:val="17"/>
          <w:szCs w:val="17"/>
        </w:rPr>
        <w:t>were taken as an indication of the likely function of these enzymes</w:t>
      </w:r>
      <w:r w:rsidRPr="005A4D68">
        <w:rPr>
          <w:rFonts w:ascii="Arial" w:hAnsi="Arial" w:cs="Arial"/>
          <w:sz w:val="17"/>
          <w:szCs w:val="17"/>
        </w:rPr>
        <w:t xml:space="preserve">. </w:t>
      </w:r>
      <w:proofErr w:type="gramStart"/>
      <w:r w:rsidRPr="005A4D68">
        <w:rPr>
          <w:rFonts w:ascii="Arial" w:hAnsi="Arial" w:cs="Arial"/>
          <w:sz w:val="17"/>
          <w:szCs w:val="17"/>
        </w:rPr>
        <w:t xml:space="preserve">As a </w:t>
      </w:r>
      <w:r>
        <w:rPr>
          <w:rFonts w:ascii="Arial" w:hAnsi="Arial" w:cs="Arial"/>
          <w:sz w:val="17"/>
          <w:szCs w:val="17"/>
        </w:rPr>
        <w:t>consequence of</w:t>
      </w:r>
      <w:proofErr w:type="gramEnd"/>
      <w:r>
        <w:rPr>
          <w:rFonts w:ascii="Arial" w:hAnsi="Arial" w:cs="Arial"/>
          <w:sz w:val="17"/>
          <w:szCs w:val="17"/>
        </w:rPr>
        <w:t xml:space="preserve"> these analyses </w:t>
      </w:r>
      <w:r w:rsidRPr="005A4D68">
        <w:rPr>
          <w:rFonts w:ascii="Arial" w:hAnsi="Arial" w:cs="Arial"/>
          <w:sz w:val="17"/>
          <w:szCs w:val="17"/>
        </w:rPr>
        <w:t xml:space="preserve">12 </w:t>
      </w:r>
      <w:r>
        <w:rPr>
          <w:rFonts w:ascii="Arial" w:hAnsi="Arial" w:cs="Arial"/>
          <w:sz w:val="17"/>
          <w:szCs w:val="17"/>
        </w:rPr>
        <w:t>of the 17 putative cyclase sequences were selected for inclusion in the</w:t>
      </w:r>
      <w:r w:rsidRPr="005A4D68">
        <w:rPr>
          <w:rFonts w:ascii="Arial" w:hAnsi="Arial" w:cs="Arial"/>
          <w:sz w:val="17"/>
          <w:szCs w:val="17"/>
        </w:rPr>
        <w:t xml:space="preserve"> library</w:t>
      </w:r>
      <w:r>
        <w:rPr>
          <w:rFonts w:ascii="Arial" w:hAnsi="Arial" w:cs="Arial"/>
          <w:sz w:val="17"/>
          <w:szCs w:val="17"/>
        </w:rPr>
        <w:t>,</w:t>
      </w:r>
      <w:r w:rsidRPr="005A4D68">
        <w:rPr>
          <w:rFonts w:ascii="Arial" w:hAnsi="Arial" w:cs="Arial"/>
          <w:sz w:val="17"/>
          <w:szCs w:val="17"/>
        </w:rPr>
        <w:t xml:space="preserve"> </w:t>
      </w:r>
      <w:r>
        <w:rPr>
          <w:rFonts w:ascii="Arial" w:hAnsi="Arial" w:cs="Arial"/>
          <w:sz w:val="17"/>
          <w:szCs w:val="17"/>
        </w:rPr>
        <w:t xml:space="preserve">with </w:t>
      </w:r>
      <w:r w:rsidRPr="005A4D68">
        <w:rPr>
          <w:rFonts w:ascii="Arial" w:hAnsi="Arial" w:cs="Arial"/>
          <w:sz w:val="17"/>
          <w:szCs w:val="17"/>
        </w:rPr>
        <w:t xml:space="preserve">five </w:t>
      </w:r>
      <w:r>
        <w:rPr>
          <w:rFonts w:ascii="Arial" w:hAnsi="Arial" w:cs="Arial"/>
          <w:sz w:val="17"/>
          <w:szCs w:val="17"/>
        </w:rPr>
        <w:t xml:space="preserve">candidates </w:t>
      </w:r>
      <w:r w:rsidRPr="005A4D68">
        <w:rPr>
          <w:rFonts w:ascii="Arial" w:hAnsi="Arial" w:cs="Arial"/>
          <w:sz w:val="17"/>
          <w:szCs w:val="17"/>
        </w:rPr>
        <w:t xml:space="preserve">excluded. </w:t>
      </w:r>
    </w:p>
    <w:p w14:paraId="121D6063" w14:textId="77777777" w:rsidR="003A32D3" w:rsidRDefault="003A32D3" w:rsidP="001E4E38">
      <w:pPr>
        <w:spacing w:line="276" w:lineRule="auto"/>
        <w:ind w:firstLine="0"/>
        <w:rPr>
          <w:ins w:id="2" w:author="Sam Williams" w:date="2023-04-06T14:45:00Z"/>
          <w:rFonts w:ascii="Arial" w:hAnsi="Arial" w:cs="Arial"/>
          <w:sz w:val="17"/>
          <w:szCs w:val="17"/>
        </w:rPr>
      </w:pPr>
    </w:p>
    <w:p w14:paraId="2FE0DDCB" w14:textId="67B925BE" w:rsidR="00281F0F" w:rsidRDefault="00281F0F" w:rsidP="001E4E38">
      <w:pPr>
        <w:spacing w:line="276" w:lineRule="auto"/>
        <w:ind w:firstLine="0"/>
        <w:rPr>
          <w:rFonts w:ascii="Arial" w:hAnsi="Arial" w:cs="Arial"/>
          <w:sz w:val="17"/>
          <w:szCs w:val="17"/>
        </w:rPr>
      </w:pPr>
      <w:commentRangeStart w:id="3"/>
      <w:r w:rsidRPr="005A4D68">
        <w:rPr>
          <w:rFonts w:ascii="Arial" w:hAnsi="Arial" w:cs="Arial"/>
          <w:sz w:val="17"/>
          <w:szCs w:val="17"/>
        </w:rPr>
        <w:t xml:space="preserve">With the release </w:t>
      </w:r>
      <w:commentRangeEnd w:id="3"/>
      <w:r>
        <w:rPr>
          <w:rStyle w:val="CommentReference"/>
        </w:rPr>
        <w:commentReference w:id="3"/>
      </w:r>
      <w:r w:rsidRPr="005A4D68">
        <w:rPr>
          <w:rFonts w:ascii="Arial" w:hAnsi="Arial" w:cs="Arial"/>
          <w:sz w:val="17"/>
          <w:szCs w:val="17"/>
        </w:rPr>
        <w:t xml:space="preserve">of AlphaFold 2.0 (AF2), it was possible to perform a full structural comparison of the 26 selected known and predicted </w:t>
      </w:r>
      <w:proofErr w:type="spellStart"/>
      <w:r w:rsidRPr="005A4D68">
        <w:rPr>
          <w:rFonts w:ascii="Arial" w:hAnsi="Arial" w:cs="Arial"/>
          <w:sz w:val="17"/>
          <w:szCs w:val="17"/>
        </w:rPr>
        <w:t>cyclases</w:t>
      </w:r>
      <w:proofErr w:type="spellEnd"/>
      <w:r w:rsidRPr="005A4D68">
        <w:rPr>
          <w:rFonts w:ascii="Arial" w:hAnsi="Arial" w:cs="Arial"/>
          <w:sz w:val="17"/>
          <w:szCs w:val="17"/>
        </w:rPr>
        <w:t xml:space="preserve"> (</w:t>
      </w:r>
      <w:r w:rsidRPr="005A4D68">
        <w:rPr>
          <w:rFonts w:ascii="Arial" w:hAnsi="Arial" w:cs="Arial"/>
          <w:sz w:val="17"/>
          <w:szCs w:val="17"/>
          <w:highlight w:val="cyan"/>
        </w:rPr>
        <w:t>Figure S</w:t>
      </w:r>
      <w:r w:rsidRPr="005A4D68">
        <w:rPr>
          <w:rFonts w:ascii="Arial" w:hAnsi="Arial" w:cs="Arial"/>
          <w:sz w:val="17"/>
          <w:szCs w:val="17"/>
        </w:rPr>
        <w:t xml:space="preserve">2). While AF2 could predict the core structure of the </w:t>
      </w:r>
      <w:r>
        <w:rPr>
          <w:rFonts w:ascii="Arial" w:hAnsi="Arial" w:cs="Arial"/>
          <w:sz w:val="17"/>
          <w:szCs w:val="17"/>
        </w:rPr>
        <w:t>candidate</w:t>
      </w:r>
      <w:r w:rsidRPr="005A4D68">
        <w:rPr>
          <w:rFonts w:ascii="Arial" w:hAnsi="Arial" w:cs="Arial"/>
          <w:sz w:val="17"/>
          <w:szCs w:val="17"/>
        </w:rPr>
        <w:t xml:space="preserve"> </w:t>
      </w:r>
      <w:proofErr w:type="spellStart"/>
      <w:r w:rsidRPr="005A4D68">
        <w:rPr>
          <w:rFonts w:ascii="Arial" w:hAnsi="Arial" w:cs="Arial"/>
          <w:sz w:val="17"/>
          <w:szCs w:val="17"/>
        </w:rPr>
        <w:t>cyclases</w:t>
      </w:r>
      <w:proofErr w:type="spellEnd"/>
      <w:r w:rsidRPr="005A4D68">
        <w:rPr>
          <w:rFonts w:ascii="Arial" w:hAnsi="Arial" w:cs="Arial"/>
          <w:sz w:val="17"/>
          <w:szCs w:val="17"/>
        </w:rPr>
        <w:t xml:space="preserve"> with high confidence, in 60% of the cases the terminal regions were not predicted </w:t>
      </w:r>
      <w:r>
        <w:rPr>
          <w:rFonts w:ascii="Arial" w:hAnsi="Arial" w:cs="Arial"/>
          <w:sz w:val="17"/>
          <w:szCs w:val="17"/>
        </w:rPr>
        <w:t>to be</w:t>
      </w:r>
      <w:r w:rsidRPr="005A4D68">
        <w:rPr>
          <w:rFonts w:ascii="Arial" w:hAnsi="Arial" w:cs="Arial"/>
          <w:sz w:val="17"/>
          <w:szCs w:val="17"/>
        </w:rPr>
        <w:t xml:space="preserve"> structured. Furthermore, </w:t>
      </w:r>
      <w:r>
        <w:rPr>
          <w:rFonts w:ascii="Arial" w:hAnsi="Arial" w:cs="Arial"/>
          <w:sz w:val="17"/>
          <w:szCs w:val="17"/>
        </w:rPr>
        <w:t xml:space="preserve">the candidate </w:t>
      </w:r>
      <w:proofErr w:type="spellStart"/>
      <w:r>
        <w:rPr>
          <w:rFonts w:ascii="Arial" w:hAnsi="Arial" w:cs="Arial"/>
          <w:sz w:val="17"/>
          <w:szCs w:val="17"/>
        </w:rPr>
        <w:t>cyclases</w:t>
      </w:r>
      <w:proofErr w:type="spellEnd"/>
      <w:r>
        <w:rPr>
          <w:rFonts w:ascii="Arial" w:hAnsi="Arial" w:cs="Arial"/>
          <w:sz w:val="17"/>
          <w:szCs w:val="17"/>
        </w:rPr>
        <w:t xml:space="preserve"> </w:t>
      </w:r>
      <w:r w:rsidRPr="005A4D68">
        <w:rPr>
          <w:rFonts w:ascii="Arial" w:hAnsi="Arial" w:cs="Arial"/>
          <w:sz w:val="17"/>
          <w:szCs w:val="17"/>
        </w:rPr>
        <w:t xml:space="preserve">Cyc06, Cyc12, and Cyc13 were predicted </w:t>
      </w:r>
      <w:r>
        <w:rPr>
          <w:rFonts w:ascii="Arial" w:hAnsi="Arial" w:cs="Arial"/>
          <w:sz w:val="17"/>
          <w:szCs w:val="17"/>
        </w:rPr>
        <w:t>to adopt non</w:t>
      </w:r>
      <w:r w:rsidRPr="005A4D68">
        <w:rPr>
          <w:rFonts w:ascii="Arial" w:hAnsi="Arial" w:cs="Arial"/>
          <w:sz w:val="17"/>
          <w:szCs w:val="17"/>
        </w:rPr>
        <w:t xml:space="preserve">-β-barrel </w:t>
      </w:r>
      <w:r>
        <w:rPr>
          <w:rFonts w:ascii="Arial" w:hAnsi="Arial" w:cs="Arial"/>
          <w:sz w:val="17"/>
          <w:szCs w:val="17"/>
        </w:rPr>
        <w:t>folds, with</w:t>
      </w:r>
      <w:r w:rsidRPr="005A4D68">
        <w:rPr>
          <w:rFonts w:ascii="Arial" w:hAnsi="Arial" w:cs="Arial"/>
          <w:sz w:val="17"/>
          <w:szCs w:val="17"/>
        </w:rPr>
        <w:t xml:space="preserve"> </w:t>
      </w:r>
      <w:del w:id="4" w:author="Sam Williams" w:date="2023-04-12T09:55:00Z">
        <w:r w:rsidRPr="005A4D68" w:rsidDel="00AE4036">
          <w:rPr>
            <w:rFonts w:ascii="Arial" w:hAnsi="Arial" w:cs="Arial"/>
            <w:sz w:val="17"/>
            <w:szCs w:val="17"/>
          </w:rPr>
          <w:delText>Cyc05</w:delText>
        </w:r>
        <w:r w:rsidR="00E00797" w:rsidDel="00AE4036">
          <w:rPr>
            <w:rFonts w:ascii="Arial" w:hAnsi="Arial" w:cs="Arial"/>
            <w:sz w:val="17"/>
            <w:szCs w:val="17"/>
          </w:rPr>
          <w:delText xml:space="preserve"> suggested to incorporate</w:delText>
        </w:r>
        <w:r w:rsidR="00E00797" w:rsidRPr="005A4D68" w:rsidDel="00AE4036">
          <w:rPr>
            <w:rFonts w:ascii="Arial" w:hAnsi="Arial" w:cs="Arial"/>
            <w:sz w:val="17"/>
            <w:szCs w:val="17"/>
          </w:rPr>
          <w:delText xml:space="preserve"> a large unstructured loop between </w:delText>
        </w:r>
        <w:r w:rsidR="00E00797" w:rsidDel="00AE4036">
          <w:rPr>
            <w:rFonts w:ascii="Arial" w:hAnsi="Arial" w:cs="Arial"/>
            <w:sz w:val="17"/>
            <w:szCs w:val="17"/>
          </w:rPr>
          <w:delText xml:space="preserve">strands </w:delText>
        </w:r>
        <w:r w:rsidR="00E00797" w:rsidRPr="005A4D68" w:rsidDel="00AE4036">
          <w:rPr>
            <w:rFonts w:ascii="Arial" w:hAnsi="Arial" w:cs="Arial"/>
            <w:sz w:val="17"/>
            <w:szCs w:val="17"/>
          </w:rPr>
          <w:delText>β</w:delText>
        </w:r>
        <w:r w:rsidR="00E00797" w:rsidDel="00AE4036">
          <w:rPr>
            <w:rFonts w:ascii="Arial" w:hAnsi="Arial" w:cs="Arial"/>
            <w:sz w:val="17"/>
            <w:szCs w:val="17"/>
          </w:rPr>
          <w:delText xml:space="preserve">1 and </w:delText>
        </w:r>
        <w:r w:rsidR="00E00797" w:rsidRPr="005A4D68" w:rsidDel="00AE4036">
          <w:rPr>
            <w:rFonts w:ascii="Arial" w:hAnsi="Arial" w:cs="Arial"/>
            <w:sz w:val="17"/>
            <w:szCs w:val="17"/>
          </w:rPr>
          <w:delText>β</w:delText>
        </w:r>
        <w:r w:rsidR="00E00797" w:rsidDel="00AE4036">
          <w:rPr>
            <w:rFonts w:ascii="Arial" w:hAnsi="Arial" w:cs="Arial"/>
            <w:sz w:val="17"/>
            <w:szCs w:val="17"/>
          </w:rPr>
          <w:delText>2</w:delText>
        </w:r>
        <w:r w:rsidR="00E00797" w:rsidRPr="005A4D68" w:rsidDel="00AE4036">
          <w:rPr>
            <w:rFonts w:ascii="Arial" w:hAnsi="Arial" w:cs="Arial"/>
            <w:sz w:val="17"/>
            <w:szCs w:val="17"/>
          </w:rPr>
          <w:delText>.</w:delText>
        </w:r>
      </w:del>
      <w:proofErr w:type="spellStart"/>
      <w:ins w:id="5" w:author="Sam Williams" w:date="2023-04-12T09:55:00Z">
        <w:r w:rsidR="00AE4036">
          <w:rPr>
            <w:rFonts w:ascii="Arial" w:hAnsi="Arial" w:cs="Arial"/>
            <w:sz w:val="17"/>
            <w:szCs w:val="17"/>
          </w:rPr>
          <w:t>mn</w:t>
        </w:r>
        <w:proofErr w:type="spellEnd"/>
        <w:r w:rsidR="00AE4036">
          <w:rPr>
            <w:rFonts w:ascii="Arial" w:hAnsi="Arial" w:cs="Arial"/>
            <w:sz w:val="17"/>
            <w:szCs w:val="17"/>
          </w:rPr>
          <w:t xml:space="preserve"> </w:t>
        </w:r>
        <w:proofErr w:type="spellStart"/>
        <w:r w:rsidR="00AE4036">
          <w:rPr>
            <w:rFonts w:ascii="Arial" w:hAnsi="Arial" w:cs="Arial"/>
            <w:sz w:val="17"/>
            <w:szCs w:val="17"/>
          </w:rPr>
          <w:t>bhjv</w:t>
        </w:r>
      </w:ins>
      <w:r w:rsidR="00E00797">
        <w:rPr>
          <w:rFonts w:ascii="Arial" w:hAnsi="Arial" w:cs="Arial"/>
          <w:sz w:val="17"/>
          <w:szCs w:val="17"/>
        </w:rPr>
        <w:t>For</w:t>
      </w:r>
      <w:proofErr w:type="spellEnd"/>
      <w:r w:rsidR="00E00797" w:rsidRPr="005A4D68">
        <w:rPr>
          <w:rFonts w:ascii="Arial" w:hAnsi="Arial" w:cs="Arial"/>
          <w:sz w:val="17"/>
          <w:szCs w:val="17"/>
        </w:rPr>
        <w:t xml:space="preserve"> the 23 structures which exhibit</w:t>
      </w:r>
      <w:r w:rsidR="00E00797">
        <w:rPr>
          <w:rFonts w:ascii="Arial" w:hAnsi="Arial" w:cs="Arial"/>
          <w:sz w:val="17"/>
          <w:szCs w:val="17"/>
        </w:rPr>
        <w:t xml:space="preserve"> known or predicted</w:t>
      </w:r>
      <w:r w:rsidR="00E00797" w:rsidRPr="005A4D68">
        <w:rPr>
          <w:rFonts w:ascii="Arial" w:hAnsi="Arial" w:cs="Arial"/>
          <w:sz w:val="17"/>
          <w:szCs w:val="17"/>
        </w:rPr>
        <w:t xml:space="preserve"> β-barrel </w:t>
      </w:r>
      <w:r w:rsidR="00E00797">
        <w:rPr>
          <w:rFonts w:ascii="Arial" w:hAnsi="Arial" w:cs="Arial"/>
          <w:sz w:val="17"/>
          <w:szCs w:val="17"/>
        </w:rPr>
        <w:t>folds</w:t>
      </w:r>
      <w:r w:rsidR="00E00797" w:rsidRPr="005A4D68">
        <w:rPr>
          <w:rFonts w:ascii="Arial" w:hAnsi="Arial" w:cs="Arial"/>
          <w:sz w:val="17"/>
          <w:szCs w:val="17"/>
        </w:rPr>
        <w:t xml:space="preserve">, </w:t>
      </w:r>
      <w:r w:rsidR="00E00797">
        <w:rPr>
          <w:rFonts w:ascii="Arial" w:hAnsi="Arial" w:cs="Arial"/>
          <w:sz w:val="17"/>
          <w:szCs w:val="17"/>
        </w:rPr>
        <w:t>each houses a predominantly</w:t>
      </w:r>
      <w:r w:rsidR="00E00797" w:rsidRPr="005A4D68">
        <w:rPr>
          <w:rFonts w:ascii="Arial" w:hAnsi="Arial" w:cs="Arial"/>
          <w:sz w:val="17"/>
          <w:szCs w:val="17"/>
        </w:rPr>
        <w:t xml:space="preserve"> hydrophobic</w:t>
      </w:r>
      <w:r w:rsidR="00E00797">
        <w:rPr>
          <w:rFonts w:ascii="Arial" w:hAnsi="Arial" w:cs="Arial"/>
          <w:sz w:val="17"/>
          <w:szCs w:val="17"/>
        </w:rPr>
        <w:t xml:space="preserve"> binding pocket within the barrel lumen, populated with a high proportion of </w:t>
      </w:r>
      <w:r w:rsidR="00E00797" w:rsidRPr="005A4D68">
        <w:rPr>
          <w:rFonts w:ascii="Arial" w:hAnsi="Arial" w:cs="Arial"/>
          <w:sz w:val="17"/>
          <w:szCs w:val="17"/>
        </w:rPr>
        <w:t xml:space="preserve">aromatic residues. In </w:t>
      </w:r>
      <w:r w:rsidR="00E00797">
        <w:rPr>
          <w:rFonts w:ascii="Arial" w:hAnsi="Arial" w:cs="Arial"/>
          <w:sz w:val="17"/>
          <w:szCs w:val="17"/>
        </w:rPr>
        <w:t>many instances</w:t>
      </w:r>
      <w:r w:rsidR="00E00797" w:rsidRPr="005A4D68">
        <w:rPr>
          <w:rFonts w:ascii="Arial" w:hAnsi="Arial" w:cs="Arial"/>
          <w:sz w:val="17"/>
          <w:szCs w:val="17"/>
        </w:rPr>
        <w:t xml:space="preserve"> </w:t>
      </w:r>
      <w:r w:rsidR="00E00797">
        <w:rPr>
          <w:rFonts w:ascii="Arial" w:hAnsi="Arial" w:cs="Arial"/>
          <w:sz w:val="17"/>
          <w:szCs w:val="17"/>
        </w:rPr>
        <w:t>the enzyme binding pocket contains</w:t>
      </w:r>
      <w:r w:rsidR="00E00797" w:rsidRPr="005A4D68">
        <w:rPr>
          <w:rFonts w:ascii="Arial" w:hAnsi="Arial" w:cs="Arial"/>
          <w:sz w:val="17"/>
          <w:szCs w:val="17"/>
        </w:rPr>
        <w:t xml:space="preserve"> </w:t>
      </w:r>
      <w:r w:rsidR="00E00797">
        <w:rPr>
          <w:rFonts w:ascii="Arial" w:hAnsi="Arial" w:cs="Arial"/>
          <w:sz w:val="17"/>
          <w:szCs w:val="17"/>
        </w:rPr>
        <w:t xml:space="preserve">a pair of </w:t>
      </w:r>
      <w:r w:rsidR="00E00797" w:rsidRPr="005A4D68">
        <w:rPr>
          <w:rFonts w:ascii="Arial" w:hAnsi="Arial" w:cs="Arial"/>
          <w:sz w:val="17"/>
          <w:szCs w:val="17"/>
        </w:rPr>
        <w:t>aromatic residues</w:t>
      </w:r>
      <w:r w:rsidR="00E00797">
        <w:rPr>
          <w:rFonts w:ascii="Arial" w:hAnsi="Arial" w:cs="Arial"/>
          <w:sz w:val="17"/>
          <w:szCs w:val="17"/>
        </w:rPr>
        <w:t xml:space="preserve">, which </w:t>
      </w:r>
      <w:proofErr w:type="gramStart"/>
      <w:r w:rsidR="00E00797">
        <w:rPr>
          <w:rFonts w:ascii="Arial" w:hAnsi="Arial" w:cs="Arial"/>
          <w:sz w:val="17"/>
          <w:szCs w:val="17"/>
        </w:rPr>
        <w:t>are</w:t>
      </w:r>
      <w:proofErr w:type="gramEnd"/>
      <w:r w:rsidR="00E00797">
        <w:rPr>
          <w:rFonts w:ascii="Arial" w:hAnsi="Arial" w:cs="Arial"/>
          <w:sz w:val="17"/>
          <w:szCs w:val="17"/>
        </w:rPr>
        <w:t xml:space="preserve"> resident on</w:t>
      </w:r>
      <w:r w:rsidR="00E00797" w:rsidRPr="005A4D68">
        <w:rPr>
          <w:rFonts w:ascii="Arial" w:hAnsi="Arial" w:cs="Arial"/>
          <w:sz w:val="17"/>
          <w:szCs w:val="17"/>
        </w:rPr>
        <w:t xml:space="preserve"> opposing si</w:t>
      </w:r>
      <w:r w:rsidR="00E00797">
        <w:rPr>
          <w:rFonts w:ascii="Arial" w:hAnsi="Arial" w:cs="Arial"/>
          <w:sz w:val="17"/>
          <w:szCs w:val="17"/>
        </w:rPr>
        <w:t>d</w:t>
      </w:r>
      <w:r w:rsidR="00E00797" w:rsidRPr="005A4D68">
        <w:rPr>
          <w:rFonts w:ascii="Arial" w:hAnsi="Arial" w:cs="Arial"/>
          <w:sz w:val="17"/>
          <w:szCs w:val="17"/>
        </w:rPr>
        <w:t>es of the barrel</w:t>
      </w:r>
      <w:r w:rsidR="00E00797">
        <w:rPr>
          <w:rFonts w:ascii="Arial" w:hAnsi="Arial" w:cs="Arial"/>
          <w:sz w:val="17"/>
          <w:szCs w:val="17"/>
        </w:rPr>
        <w:t>,</w:t>
      </w:r>
      <w:r w:rsidR="00E00797" w:rsidRPr="005A4D68">
        <w:rPr>
          <w:rFonts w:ascii="Arial" w:hAnsi="Arial" w:cs="Arial"/>
          <w:sz w:val="17"/>
          <w:szCs w:val="17"/>
        </w:rPr>
        <w:t xml:space="preserve"> </w:t>
      </w:r>
      <w:r w:rsidR="00E00797">
        <w:rPr>
          <w:rFonts w:ascii="Arial" w:hAnsi="Arial" w:cs="Arial"/>
          <w:sz w:val="17"/>
          <w:szCs w:val="17"/>
        </w:rPr>
        <w:t xml:space="preserve">whose side chains form </w:t>
      </w:r>
      <w:r w:rsidR="00E00797" w:rsidRPr="005A4D68">
        <w:rPr>
          <w:rFonts w:ascii="Arial" w:hAnsi="Arial" w:cs="Arial"/>
          <w:sz w:val="17"/>
          <w:szCs w:val="17"/>
        </w:rPr>
        <w:t>π-π stacking interactions</w:t>
      </w:r>
      <w:r w:rsidR="00E00797">
        <w:rPr>
          <w:rFonts w:ascii="Arial" w:hAnsi="Arial" w:cs="Arial"/>
          <w:sz w:val="17"/>
          <w:szCs w:val="17"/>
        </w:rPr>
        <w:t>,</w:t>
      </w:r>
      <w:r w:rsidR="00E00797" w:rsidRPr="005A4D68">
        <w:rPr>
          <w:rFonts w:ascii="Arial" w:hAnsi="Arial" w:cs="Arial"/>
          <w:sz w:val="17"/>
          <w:szCs w:val="17"/>
        </w:rPr>
        <w:t xml:space="preserve"> e.g. Trp124 and Phe41</w:t>
      </w:r>
      <w:r w:rsidR="00E00797">
        <w:rPr>
          <w:rFonts w:ascii="Arial" w:hAnsi="Arial" w:cs="Arial"/>
          <w:sz w:val="17"/>
          <w:szCs w:val="17"/>
        </w:rPr>
        <w:t xml:space="preserve"> in</w:t>
      </w:r>
      <w:r w:rsidR="00E00797" w:rsidRPr="005A4D68">
        <w:rPr>
          <w:rFonts w:ascii="Arial" w:hAnsi="Arial" w:cs="Arial"/>
          <w:sz w:val="17"/>
          <w:szCs w:val="17"/>
        </w:rPr>
        <w:t xml:space="preserve"> AbyU (</w:t>
      </w:r>
      <w:r w:rsidR="00E00797" w:rsidRPr="005A4D68">
        <w:rPr>
          <w:rFonts w:ascii="Arial" w:hAnsi="Arial" w:cs="Arial"/>
          <w:sz w:val="17"/>
          <w:szCs w:val="17"/>
          <w:highlight w:val="cyan"/>
        </w:rPr>
        <w:t>Figure S</w:t>
      </w:r>
      <w:r w:rsidR="00E00797" w:rsidRPr="005A4D68">
        <w:rPr>
          <w:rFonts w:ascii="Arial" w:hAnsi="Arial" w:cs="Arial"/>
          <w:sz w:val="17"/>
          <w:szCs w:val="17"/>
        </w:rPr>
        <w:t xml:space="preserve">1). </w:t>
      </w:r>
      <w:r w:rsidR="00E00797">
        <w:rPr>
          <w:rFonts w:ascii="Arial" w:hAnsi="Arial" w:cs="Arial"/>
          <w:sz w:val="17"/>
          <w:szCs w:val="17"/>
        </w:rPr>
        <w:t>Notably, such interactions are not observed in</w:t>
      </w:r>
      <w:r w:rsidR="00E00797" w:rsidRPr="005A4D68">
        <w:rPr>
          <w:rFonts w:ascii="Arial" w:hAnsi="Arial" w:cs="Arial"/>
          <w:sz w:val="17"/>
          <w:szCs w:val="17"/>
        </w:rPr>
        <w:t xml:space="preserve"> Tmn8 and Tsn15, which could </w:t>
      </w:r>
      <w:r w:rsidR="00E00797">
        <w:rPr>
          <w:rFonts w:ascii="Arial" w:hAnsi="Arial" w:cs="Arial"/>
          <w:sz w:val="17"/>
          <w:szCs w:val="17"/>
        </w:rPr>
        <w:t>account for the distinctive</w:t>
      </w:r>
      <w:r w:rsidR="00E00797" w:rsidRPr="005A4D68">
        <w:rPr>
          <w:rFonts w:ascii="Arial" w:hAnsi="Arial" w:cs="Arial"/>
          <w:sz w:val="17"/>
          <w:szCs w:val="17"/>
        </w:rPr>
        <w:t xml:space="preserve"> pericyclic rearrangement</w:t>
      </w:r>
      <w:r w:rsidR="00E00797">
        <w:rPr>
          <w:rFonts w:ascii="Arial" w:hAnsi="Arial" w:cs="Arial"/>
          <w:sz w:val="17"/>
          <w:szCs w:val="17"/>
        </w:rPr>
        <w:t>s reported for these enzymes</w:t>
      </w:r>
      <w:r w:rsidR="00E00797" w:rsidRPr="005A4D68">
        <w:rPr>
          <w:rFonts w:ascii="Arial" w:hAnsi="Arial" w:cs="Arial"/>
          <w:sz w:val="17"/>
          <w:szCs w:val="17"/>
        </w:rPr>
        <w:t>.</w:t>
      </w:r>
      <w:r w:rsidR="00E00797" w:rsidRPr="005A4D68">
        <w:rPr>
          <w:rFonts w:ascii="Arial" w:hAnsi="Arial" w:cs="Arial"/>
          <w:sz w:val="17"/>
          <w:szCs w:val="17"/>
        </w:rPr>
        <w:fldChar w:fldCharType="begin">
          <w:fldData xml:space="preserve">PEVuZE5vdGU+PENpdGU+PEF1dGhvcj5MaXR0bGU8L0F1dGhvcj48WWVhcj4yMDE5PC9ZZWFyPjxS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==
</w:fldData>
        </w:fldChar>
      </w:r>
      <w:r w:rsidR="00E00797">
        <w:rPr>
          <w:rFonts w:ascii="Arial" w:hAnsi="Arial" w:cs="Arial"/>
          <w:sz w:val="17"/>
          <w:szCs w:val="17"/>
        </w:rPr>
        <w:instrText xml:space="preserve"> ADDIN EN.CITE </w:instrText>
      </w:r>
      <w:r w:rsidR="00E00797">
        <w:rPr>
          <w:rFonts w:ascii="Arial" w:hAnsi="Arial" w:cs="Arial"/>
          <w:sz w:val="17"/>
          <w:szCs w:val="17"/>
        </w:rPr>
        <w:fldChar w:fldCharType="begin">
          <w:fldData xml:space="preserve">PEVuZE5vdGU+PENpdGU+PEF1dGhvcj5MaXR0bGU8L0F1dGhvcj48WWVhcj4yMDE5PC9ZZWFyPjxS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==
</w:fldData>
        </w:fldChar>
      </w:r>
      <w:r w:rsidR="00E00797">
        <w:rPr>
          <w:rFonts w:ascii="Arial" w:hAnsi="Arial" w:cs="Arial"/>
          <w:sz w:val="17"/>
          <w:szCs w:val="17"/>
        </w:rPr>
        <w:instrText xml:space="preserve"> ADDIN EN.CITE.DATA </w:instrText>
      </w:r>
      <w:r w:rsidR="00E00797">
        <w:rPr>
          <w:rFonts w:ascii="Arial" w:hAnsi="Arial" w:cs="Arial"/>
          <w:sz w:val="17"/>
          <w:szCs w:val="17"/>
        </w:rPr>
      </w:r>
      <w:r w:rsidR="00E00797">
        <w:rPr>
          <w:rFonts w:ascii="Arial" w:hAnsi="Arial" w:cs="Arial"/>
          <w:sz w:val="17"/>
          <w:szCs w:val="17"/>
        </w:rPr>
        <w:fldChar w:fldCharType="end"/>
      </w:r>
      <w:r w:rsidR="00E00797" w:rsidRPr="005A4D68">
        <w:rPr>
          <w:rFonts w:ascii="Arial" w:hAnsi="Arial" w:cs="Arial"/>
          <w:sz w:val="17"/>
          <w:szCs w:val="17"/>
        </w:rPr>
      </w:r>
      <w:r w:rsidR="00E00797" w:rsidRPr="005A4D68">
        <w:rPr>
          <w:rFonts w:ascii="Arial" w:hAnsi="Arial" w:cs="Arial"/>
          <w:sz w:val="17"/>
          <w:szCs w:val="17"/>
        </w:rPr>
        <w:fldChar w:fldCharType="separate"/>
      </w:r>
      <w:r w:rsidR="00E00797">
        <w:rPr>
          <w:rFonts w:ascii="Arial" w:hAnsi="Arial" w:cs="Arial"/>
          <w:noProof/>
          <w:sz w:val="17"/>
          <w:szCs w:val="17"/>
        </w:rPr>
        <w:t>(3, 7)</w:t>
      </w:r>
      <w:r w:rsidR="00E00797" w:rsidRPr="005A4D68">
        <w:rPr>
          <w:rFonts w:ascii="Arial" w:hAnsi="Arial" w:cs="Arial"/>
          <w:sz w:val="17"/>
          <w:szCs w:val="17"/>
        </w:rPr>
        <w:fldChar w:fldCharType="end"/>
      </w:r>
      <w:r w:rsidR="00E00797" w:rsidRPr="005A4D68">
        <w:rPr>
          <w:rFonts w:ascii="Arial" w:hAnsi="Arial" w:cs="Arial"/>
          <w:sz w:val="17"/>
          <w:szCs w:val="17"/>
        </w:rPr>
        <w:t xml:space="preserve"> </w:t>
      </w:r>
      <w:r w:rsidR="00E00797">
        <w:rPr>
          <w:rFonts w:ascii="Arial" w:hAnsi="Arial" w:cs="Arial"/>
          <w:sz w:val="17"/>
          <w:szCs w:val="17"/>
        </w:rPr>
        <w:t>The predicted</w:t>
      </w:r>
      <w:r w:rsidR="00E00797" w:rsidRPr="005A4D68">
        <w:rPr>
          <w:rFonts w:ascii="Arial" w:hAnsi="Arial" w:cs="Arial"/>
          <w:sz w:val="17"/>
          <w:szCs w:val="17"/>
        </w:rPr>
        <w:t xml:space="preserve"> structures </w:t>
      </w:r>
      <w:r w:rsidR="00E00797">
        <w:rPr>
          <w:rFonts w:ascii="Arial" w:hAnsi="Arial" w:cs="Arial"/>
          <w:sz w:val="17"/>
          <w:szCs w:val="17"/>
        </w:rPr>
        <w:t>of these polypeptides are also</w:t>
      </w:r>
      <w:r w:rsidR="00E00797" w:rsidRPr="005A4D68">
        <w:rPr>
          <w:rFonts w:ascii="Arial" w:hAnsi="Arial" w:cs="Arial"/>
          <w:sz w:val="17"/>
          <w:szCs w:val="17"/>
        </w:rPr>
        <w:t xml:space="preserve"> distinct</w:t>
      </w:r>
      <w:r w:rsidR="00E00797">
        <w:rPr>
          <w:rFonts w:ascii="Arial" w:hAnsi="Arial" w:cs="Arial"/>
          <w:sz w:val="17"/>
          <w:szCs w:val="17"/>
        </w:rPr>
        <w:t xml:space="preserve"> in that they</w:t>
      </w:r>
      <w:r w:rsidR="00E00797" w:rsidRPr="005A4D68">
        <w:rPr>
          <w:rFonts w:ascii="Arial" w:hAnsi="Arial" w:cs="Arial"/>
          <w:sz w:val="17"/>
          <w:szCs w:val="17"/>
        </w:rPr>
        <w:t xml:space="preserve"> </w:t>
      </w:r>
      <w:r w:rsidR="00E00797">
        <w:rPr>
          <w:rFonts w:ascii="Arial" w:hAnsi="Arial" w:cs="Arial"/>
          <w:sz w:val="17"/>
          <w:szCs w:val="17"/>
        </w:rPr>
        <w:t xml:space="preserve">each lack a salt-bridge at the barrel </w:t>
      </w:r>
      <w:r w:rsidR="00E00797" w:rsidRPr="009426B4">
        <w:rPr>
          <w:rFonts w:ascii="Arial" w:hAnsi="Arial" w:cs="Arial"/>
          <w:sz w:val="17"/>
          <w:szCs w:val="17"/>
          <w:highlight w:val="yellow"/>
        </w:rPr>
        <w:t>‘head’</w:t>
      </w:r>
      <w:r w:rsidR="00E00797" w:rsidRPr="005A4D68">
        <w:rPr>
          <w:rFonts w:ascii="Arial" w:hAnsi="Arial" w:cs="Arial"/>
          <w:sz w:val="17"/>
          <w:szCs w:val="17"/>
        </w:rPr>
        <w:t>. In the majority of the 2</w:t>
      </w:r>
      <w:r w:rsidR="00E00797">
        <w:rPr>
          <w:rFonts w:ascii="Arial" w:hAnsi="Arial" w:cs="Arial"/>
          <w:sz w:val="17"/>
          <w:szCs w:val="17"/>
        </w:rPr>
        <w:t>3</w:t>
      </w:r>
      <w:r w:rsidR="00E00797" w:rsidRPr="005A4D68">
        <w:rPr>
          <w:rFonts w:ascii="Arial" w:hAnsi="Arial" w:cs="Arial"/>
          <w:sz w:val="17"/>
          <w:szCs w:val="17"/>
        </w:rPr>
        <w:t xml:space="preserve"> structures a glutamic acid and arginine pair</w:t>
      </w:r>
      <w:r w:rsidR="00E00797">
        <w:rPr>
          <w:rFonts w:ascii="Arial" w:hAnsi="Arial" w:cs="Arial"/>
          <w:sz w:val="17"/>
          <w:szCs w:val="17"/>
        </w:rPr>
        <w:t xml:space="preserve"> fulfil this role, however,</w:t>
      </w:r>
      <w:r w:rsidR="00E00797" w:rsidRPr="005A4D68">
        <w:rPr>
          <w:rFonts w:ascii="Arial" w:hAnsi="Arial" w:cs="Arial"/>
          <w:sz w:val="17"/>
          <w:szCs w:val="17"/>
        </w:rPr>
        <w:t xml:space="preserve"> </w:t>
      </w:r>
      <w:r w:rsidR="00E00797">
        <w:rPr>
          <w:rFonts w:ascii="Arial" w:hAnsi="Arial" w:cs="Arial"/>
          <w:sz w:val="17"/>
          <w:szCs w:val="17"/>
        </w:rPr>
        <w:t>i</w:t>
      </w:r>
      <w:r w:rsidR="00E00797" w:rsidRPr="005A4D68">
        <w:rPr>
          <w:rFonts w:ascii="Arial" w:hAnsi="Arial" w:cs="Arial"/>
          <w:sz w:val="17"/>
          <w:szCs w:val="17"/>
        </w:rPr>
        <w:t xml:space="preserve">n PyrI4, </w:t>
      </w:r>
      <w:proofErr w:type="spellStart"/>
      <w:r w:rsidR="00E00797" w:rsidRPr="005A4D68">
        <w:rPr>
          <w:rFonts w:ascii="Arial" w:hAnsi="Arial" w:cs="Arial"/>
          <w:sz w:val="17"/>
          <w:szCs w:val="17"/>
        </w:rPr>
        <w:t>ChlL</w:t>
      </w:r>
      <w:proofErr w:type="spellEnd"/>
      <w:r w:rsidR="00E00797" w:rsidRPr="005A4D68">
        <w:rPr>
          <w:rFonts w:ascii="Arial" w:hAnsi="Arial" w:cs="Arial"/>
          <w:sz w:val="17"/>
          <w:szCs w:val="17"/>
        </w:rPr>
        <w:t xml:space="preserve">, Cyc03, and Cyc04 the arginine residue is replaced by histidine. PyrI4, </w:t>
      </w:r>
      <w:proofErr w:type="spellStart"/>
      <w:r w:rsidR="00E00797" w:rsidRPr="005A4D68">
        <w:rPr>
          <w:rFonts w:ascii="Arial" w:hAnsi="Arial" w:cs="Arial"/>
          <w:sz w:val="17"/>
          <w:szCs w:val="17"/>
        </w:rPr>
        <w:t>ChlL</w:t>
      </w:r>
      <w:proofErr w:type="spellEnd"/>
      <w:r w:rsidR="00E00797" w:rsidRPr="005A4D68">
        <w:rPr>
          <w:rFonts w:ascii="Arial" w:hAnsi="Arial" w:cs="Arial"/>
          <w:sz w:val="17"/>
          <w:szCs w:val="17"/>
        </w:rPr>
        <w:t xml:space="preserve"> and Cyc03 </w:t>
      </w:r>
      <w:r w:rsidR="00E00797">
        <w:rPr>
          <w:rFonts w:ascii="Arial" w:hAnsi="Arial" w:cs="Arial"/>
          <w:sz w:val="17"/>
          <w:szCs w:val="17"/>
        </w:rPr>
        <w:t>reside</w:t>
      </w:r>
      <w:r w:rsidR="00E00797" w:rsidRPr="005A4D68">
        <w:rPr>
          <w:rFonts w:ascii="Arial" w:hAnsi="Arial" w:cs="Arial"/>
          <w:sz w:val="17"/>
          <w:szCs w:val="17"/>
        </w:rPr>
        <w:t xml:space="preserve"> in the same cluster in </w:t>
      </w:r>
      <w:r w:rsidR="00E00797">
        <w:rPr>
          <w:rFonts w:ascii="Arial" w:hAnsi="Arial" w:cs="Arial"/>
          <w:sz w:val="17"/>
          <w:szCs w:val="17"/>
        </w:rPr>
        <w:t>our</w:t>
      </w:r>
      <w:r w:rsidR="00E00797" w:rsidRPr="005A4D68">
        <w:rPr>
          <w:rFonts w:ascii="Arial" w:hAnsi="Arial" w:cs="Arial"/>
          <w:sz w:val="17"/>
          <w:szCs w:val="17"/>
        </w:rPr>
        <w:t xml:space="preserve"> SSN analysis and share a</w:t>
      </w:r>
      <w:r w:rsidR="00E00797">
        <w:rPr>
          <w:rFonts w:ascii="Arial" w:hAnsi="Arial" w:cs="Arial"/>
          <w:sz w:val="17"/>
          <w:szCs w:val="17"/>
        </w:rPr>
        <w:t>n extended yet structured</w:t>
      </w:r>
      <w:r w:rsidR="00E00797" w:rsidRPr="005A4D68">
        <w:rPr>
          <w:rFonts w:ascii="Arial" w:hAnsi="Arial" w:cs="Arial"/>
          <w:sz w:val="17"/>
          <w:szCs w:val="17"/>
        </w:rPr>
        <w:t xml:space="preserve"> N-terminal region</w:t>
      </w:r>
      <w:r w:rsidR="00E00797">
        <w:rPr>
          <w:rFonts w:ascii="Arial" w:hAnsi="Arial" w:cs="Arial"/>
          <w:sz w:val="17"/>
          <w:szCs w:val="17"/>
        </w:rPr>
        <w:t>, analogous to that reported in</w:t>
      </w:r>
      <w:r w:rsidR="00E00797" w:rsidRPr="005A4D68">
        <w:rPr>
          <w:rFonts w:ascii="Arial" w:hAnsi="Arial" w:cs="Arial"/>
          <w:sz w:val="17"/>
          <w:szCs w:val="17"/>
        </w:rPr>
        <w:t xml:space="preserve"> PyrI4.</w:t>
      </w:r>
      <w:r w:rsidR="00E00797" w:rsidRPr="005A4D68">
        <w:rPr>
          <w:rFonts w:ascii="Arial" w:hAnsi="Arial" w:cs="Arial"/>
          <w:sz w:val="17"/>
          <w:szCs w:val="17"/>
        </w:rPr>
        <w:fldChar w:fldCharType="begin">
          <w:fldData xml:space="preserve">PEVuZE5vdGU+PENpdGU+PEF1dGhvcj5aaGVuZzwvQXV0aG9yPjxZZWFyPjIwMTY8L1llYXI+PFJl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</w:fldData>
        </w:fldChar>
      </w:r>
      <w:r w:rsidR="00E00797">
        <w:rPr>
          <w:rFonts w:ascii="Arial" w:hAnsi="Arial" w:cs="Arial"/>
          <w:sz w:val="17"/>
          <w:szCs w:val="17"/>
        </w:rPr>
        <w:instrText xml:space="preserve"> ADDIN EN.CITE </w:instrText>
      </w:r>
      <w:r w:rsidR="00E00797">
        <w:rPr>
          <w:rFonts w:ascii="Arial" w:hAnsi="Arial" w:cs="Arial"/>
          <w:sz w:val="17"/>
          <w:szCs w:val="17"/>
        </w:rPr>
        <w:fldChar w:fldCharType="begin">
          <w:fldData xml:space="preserve">PEVuZE5vdGU+PENpdGU+PEF1dGhvcj5aaGVuZzwvQXV0aG9yPjxZZWFyPjIwMTY8L1llYXI+PFJl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</w:fldData>
        </w:fldChar>
      </w:r>
      <w:r w:rsidR="00E00797">
        <w:rPr>
          <w:rFonts w:ascii="Arial" w:hAnsi="Arial" w:cs="Arial"/>
          <w:sz w:val="17"/>
          <w:szCs w:val="17"/>
        </w:rPr>
        <w:instrText xml:space="preserve"> ADDIN EN.CITE.DATA </w:instrText>
      </w:r>
      <w:r w:rsidR="00E00797">
        <w:rPr>
          <w:rFonts w:ascii="Arial" w:hAnsi="Arial" w:cs="Arial"/>
          <w:sz w:val="17"/>
          <w:szCs w:val="17"/>
        </w:rPr>
      </w:r>
      <w:r w:rsidR="00E00797">
        <w:rPr>
          <w:rFonts w:ascii="Arial" w:hAnsi="Arial" w:cs="Arial"/>
          <w:sz w:val="17"/>
          <w:szCs w:val="17"/>
        </w:rPr>
        <w:fldChar w:fldCharType="end"/>
      </w:r>
      <w:r w:rsidR="00E00797" w:rsidRPr="005A4D68">
        <w:rPr>
          <w:rFonts w:ascii="Arial" w:hAnsi="Arial" w:cs="Arial"/>
          <w:sz w:val="17"/>
          <w:szCs w:val="17"/>
        </w:rPr>
      </w:r>
      <w:r w:rsidR="00E00797" w:rsidRPr="005A4D68">
        <w:rPr>
          <w:rFonts w:ascii="Arial" w:hAnsi="Arial" w:cs="Arial"/>
          <w:sz w:val="17"/>
          <w:szCs w:val="17"/>
        </w:rPr>
        <w:fldChar w:fldCharType="separate"/>
      </w:r>
      <w:r w:rsidR="00E00797">
        <w:rPr>
          <w:rFonts w:ascii="Arial" w:hAnsi="Arial" w:cs="Arial"/>
          <w:noProof/>
          <w:sz w:val="17"/>
          <w:szCs w:val="17"/>
        </w:rPr>
        <w:t>(8)</w:t>
      </w:r>
      <w:r w:rsidR="00E00797" w:rsidRPr="005A4D68">
        <w:rPr>
          <w:rFonts w:ascii="Arial" w:hAnsi="Arial" w:cs="Arial"/>
          <w:sz w:val="17"/>
          <w:szCs w:val="17"/>
        </w:rPr>
        <w:fldChar w:fldCharType="end"/>
      </w:r>
      <w:r w:rsidR="00E00797" w:rsidRPr="005A4D68">
        <w:rPr>
          <w:rFonts w:ascii="Arial" w:hAnsi="Arial" w:cs="Arial"/>
          <w:sz w:val="17"/>
          <w:szCs w:val="17"/>
        </w:rPr>
        <w:t xml:space="preserve"> </w:t>
      </w:r>
      <w:r w:rsidR="00E00797">
        <w:rPr>
          <w:rFonts w:ascii="Arial" w:hAnsi="Arial" w:cs="Arial"/>
          <w:sz w:val="17"/>
          <w:szCs w:val="17"/>
        </w:rPr>
        <w:t xml:space="preserve">With the exception of Cyc05, each of our models possesses a </w:t>
      </w:r>
      <w:r w:rsidR="00E00797" w:rsidRPr="005A4D68">
        <w:rPr>
          <w:rFonts w:ascii="Arial" w:hAnsi="Arial" w:cs="Arial"/>
          <w:sz w:val="17"/>
          <w:szCs w:val="17"/>
        </w:rPr>
        <w:t xml:space="preserve">6-15 residue </w:t>
      </w:r>
      <w:r w:rsidR="00E00797">
        <w:rPr>
          <w:rFonts w:ascii="Arial" w:hAnsi="Arial" w:cs="Arial"/>
          <w:sz w:val="17"/>
          <w:szCs w:val="17"/>
        </w:rPr>
        <w:t>capping loop, which regulates access to the enzyme active site</w:t>
      </w:r>
      <w:r w:rsidR="00E00797" w:rsidRPr="005A4D68">
        <w:rPr>
          <w:rFonts w:ascii="Arial" w:hAnsi="Arial" w:cs="Arial"/>
          <w:sz w:val="17"/>
          <w:szCs w:val="17"/>
        </w:rPr>
        <w:t xml:space="preserve"> and </w:t>
      </w:r>
      <w:r w:rsidR="00E00797">
        <w:rPr>
          <w:rFonts w:ascii="Arial" w:hAnsi="Arial" w:cs="Arial"/>
          <w:sz w:val="17"/>
          <w:szCs w:val="17"/>
        </w:rPr>
        <w:t xml:space="preserve">may play a role in </w:t>
      </w:r>
      <w:r w:rsidR="00E00797" w:rsidRPr="005A4D68">
        <w:rPr>
          <w:rFonts w:ascii="Arial" w:hAnsi="Arial" w:cs="Arial"/>
          <w:sz w:val="17"/>
          <w:szCs w:val="17"/>
        </w:rPr>
        <w:t xml:space="preserve">bringing the substrate into </w:t>
      </w:r>
      <w:r w:rsidR="00E00797">
        <w:rPr>
          <w:rFonts w:ascii="Arial" w:hAnsi="Arial" w:cs="Arial"/>
          <w:sz w:val="17"/>
          <w:szCs w:val="17"/>
        </w:rPr>
        <w:t>a</w:t>
      </w:r>
      <w:r w:rsidR="00E00797" w:rsidRPr="005A4D68">
        <w:rPr>
          <w:rFonts w:ascii="Arial" w:hAnsi="Arial" w:cs="Arial"/>
          <w:sz w:val="17"/>
          <w:szCs w:val="17"/>
        </w:rPr>
        <w:t xml:space="preserve"> reactive conformation.</w:t>
      </w:r>
      <w:r w:rsidR="00E00797" w:rsidRPr="005A4D68">
        <w:rPr>
          <w:rFonts w:ascii="Arial" w:hAnsi="Arial" w:cs="Arial"/>
          <w:sz w:val="17"/>
          <w:szCs w:val="17"/>
        </w:rPr>
        <w:fldChar w:fldCharType="begin">
          <w:fldData xml:space="preserve">PEVuZE5vdGU+PENpdGU+PEF1dGhvcj5CeXJuZTwvQXV0aG9yPjxZZWFyPjIwMTY8L1llYXI+PFJl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</w:fldData>
        </w:fldChar>
      </w:r>
      <w:r w:rsidR="00E00797">
        <w:rPr>
          <w:rFonts w:ascii="Arial" w:hAnsi="Arial" w:cs="Arial"/>
          <w:sz w:val="17"/>
          <w:szCs w:val="17"/>
        </w:rPr>
        <w:instrText xml:space="preserve"> ADDIN EN.CITE </w:instrText>
      </w:r>
      <w:r w:rsidR="00E00797">
        <w:rPr>
          <w:rFonts w:ascii="Arial" w:hAnsi="Arial" w:cs="Arial"/>
          <w:sz w:val="17"/>
          <w:szCs w:val="17"/>
        </w:rPr>
        <w:fldChar w:fldCharType="begin">
          <w:fldData xml:space="preserve">PEVuZE5vdGU+PENpdGU+PEF1dGhvcj5CeXJuZTwvQXV0aG9yPjxZZWFyPjIwMTY8L1llYXI+PFJl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</w:fldData>
        </w:fldChar>
      </w:r>
      <w:r w:rsidR="00E00797">
        <w:rPr>
          <w:rFonts w:ascii="Arial" w:hAnsi="Arial" w:cs="Arial"/>
          <w:sz w:val="17"/>
          <w:szCs w:val="17"/>
        </w:rPr>
        <w:instrText xml:space="preserve"> ADDIN EN.CITE.DATA </w:instrText>
      </w:r>
      <w:r w:rsidR="00E00797">
        <w:rPr>
          <w:rFonts w:ascii="Arial" w:hAnsi="Arial" w:cs="Arial"/>
          <w:sz w:val="17"/>
          <w:szCs w:val="17"/>
        </w:rPr>
      </w:r>
      <w:r w:rsidR="00E00797">
        <w:rPr>
          <w:rFonts w:ascii="Arial" w:hAnsi="Arial" w:cs="Arial"/>
          <w:sz w:val="17"/>
          <w:szCs w:val="17"/>
        </w:rPr>
        <w:fldChar w:fldCharType="end"/>
      </w:r>
      <w:r w:rsidR="00E00797" w:rsidRPr="005A4D68">
        <w:rPr>
          <w:rFonts w:ascii="Arial" w:hAnsi="Arial" w:cs="Arial"/>
          <w:sz w:val="17"/>
          <w:szCs w:val="17"/>
        </w:rPr>
      </w:r>
      <w:r w:rsidR="00E00797" w:rsidRPr="005A4D68">
        <w:rPr>
          <w:rFonts w:ascii="Arial" w:hAnsi="Arial" w:cs="Arial"/>
          <w:sz w:val="17"/>
          <w:szCs w:val="17"/>
        </w:rPr>
        <w:fldChar w:fldCharType="separate"/>
      </w:r>
      <w:r w:rsidR="00E00797">
        <w:rPr>
          <w:rFonts w:ascii="Arial" w:hAnsi="Arial" w:cs="Arial"/>
          <w:noProof/>
          <w:sz w:val="17"/>
          <w:szCs w:val="17"/>
        </w:rPr>
        <w:t>(8, 9)</w:t>
      </w:r>
      <w:r w:rsidR="00E00797" w:rsidRPr="005A4D68">
        <w:rPr>
          <w:rFonts w:ascii="Arial" w:hAnsi="Arial" w:cs="Arial"/>
          <w:sz w:val="17"/>
          <w:szCs w:val="17"/>
        </w:rPr>
        <w:fldChar w:fldCharType="end"/>
      </w:r>
    </w:p>
    <w:p w14:paraId="2D54B3EC" w14:textId="77777777" w:rsidR="00133D56" w:rsidRDefault="00133D56" w:rsidP="001E4E38">
      <w:pPr>
        <w:spacing w:line="276" w:lineRule="auto"/>
        <w:ind w:firstLine="0"/>
        <w:rPr>
          <w:rFonts w:ascii="Arial" w:hAnsi="Arial" w:cs="Arial"/>
          <w:sz w:val="20"/>
          <w:szCs w:val="20"/>
        </w:rPr>
      </w:pPr>
    </w:p>
    <w:p w14:paraId="4D8D00B3" w14:textId="21A57CF2" w:rsidR="00133D56" w:rsidRPr="009727E4" w:rsidRDefault="00701FE6" w:rsidP="001E4E38">
      <w:pPr>
        <w:spacing w:line="276" w:lineRule="auto"/>
        <w:ind w:firstLine="0"/>
        <w:rPr>
          <w:rFonts w:ascii="Arial" w:hAnsi="Arial" w:cs="Arial"/>
          <w:sz w:val="20"/>
          <w:szCs w:val="20"/>
        </w:rPr>
      </w:pPr>
      <w:r>
        <w:rPr>
          <w:rFonts w:ascii="Arial" w:hAnsi="Arial" w:cs="Arial"/>
          <w:sz w:val="17"/>
          <w:szCs w:val="17"/>
        </w:rPr>
        <w:t>C</w:t>
      </w:r>
      <w:r w:rsidRPr="005A4D68">
        <w:rPr>
          <w:rFonts w:ascii="Arial" w:hAnsi="Arial" w:cs="Arial"/>
          <w:sz w:val="17"/>
          <w:szCs w:val="17"/>
        </w:rPr>
        <w:t xml:space="preserve">urrent </w:t>
      </w:r>
      <w:r>
        <w:rPr>
          <w:rFonts w:ascii="Arial" w:hAnsi="Arial" w:cs="Arial"/>
          <w:sz w:val="17"/>
          <w:szCs w:val="17"/>
        </w:rPr>
        <w:t xml:space="preserve">models of catalysis in </w:t>
      </w:r>
      <w:proofErr w:type="spellStart"/>
      <w:r>
        <w:rPr>
          <w:rFonts w:ascii="Arial" w:hAnsi="Arial" w:cs="Arial"/>
          <w:sz w:val="17"/>
          <w:szCs w:val="17"/>
        </w:rPr>
        <w:t>spirotetronate</w:t>
      </w:r>
      <w:proofErr w:type="spellEnd"/>
      <w:r>
        <w:rPr>
          <w:rFonts w:ascii="Arial" w:hAnsi="Arial" w:cs="Arial"/>
          <w:sz w:val="17"/>
          <w:szCs w:val="17"/>
        </w:rPr>
        <w:t xml:space="preserve"> </w:t>
      </w:r>
      <w:proofErr w:type="spellStart"/>
      <w:r>
        <w:rPr>
          <w:rFonts w:ascii="Arial" w:hAnsi="Arial" w:cs="Arial"/>
          <w:sz w:val="17"/>
          <w:szCs w:val="17"/>
        </w:rPr>
        <w:t>cyclases</w:t>
      </w:r>
      <w:proofErr w:type="spellEnd"/>
      <w:r>
        <w:rPr>
          <w:rFonts w:ascii="Arial" w:hAnsi="Arial" w:cs="Arial"/>
          <w:sz w:val="17"/>
          <w:szCs w:val="17"/>
        </w:rPr>
        <w:t xml:space="preserve"> are derived predominantly from</w:t>
      </w:r>
      <w:r w:rsidRPr="005A4D68">
        <w:rPr>
          <w:rFonts w:ascii="Arial" w:hAnsi="Arial" w:cs="Arial"/>
          <w:sz w:val="17"/>
          <w:szCs w:val="17"/>
        </w:rPr>
        <w:t xml:space="preserve"> studies </w:t>
      </w:r>
      <w:r>
        <w:rPr>
          <w:rFonts w:ascii="Arial" w:hAnsi="Arial" w:cs="Arial"/>
          <w:sz w:val="17"/>
          <w:szCs w:val="17"/>
        </w:rPr>
        <w:t>of</w:t>
      </w:r>
      <w:r w:rsidRPr="005A4D68">
        <w:rPr>
          <w:rFonts w:ascii="Arial" w:hAnsi="Arial" w:cs="Arial"/>
          <w:sz w:val="17"/>
          <w:szCs w:val="17"/>
        </w:rPr>
        <w:t xml:space="preserve"> </w:t>
      </w:r>
      <w:proofErr w:type="spellStart"/>
      <w:r w:rsidRPr="005A4D68">
        <w:rPr>
          <w:rFonts w:ascii="Arial" w:hAnsi="Arial" w:cs="Arial"/>
          <w:sz w:val="17"/>
          <w:szCs w:val="17"/>
        </w:rPr>
        <w:t>AbmU</w:t>
      </w:r>
      <w:proofErr w:type="spellEnd"/>
      <w:r w:rsidRPr="005A4D68">
        <w:rPr>
          <w:rFonts w:ascii="Arial" w:hAnsi="Arial" w:cs="Arial"/>
          <w:sz w:val="17"/>
          <w:szCs w:val="17"/>
        </w:rPr>
        <w:fldChar w:fldCharType="begin"/>
      </w:r>
      <w:r>
        <w:rPr>
          <w:rFonts w:ascii="Arial" w:hAnsi="Arial" w:cs="Arial"/>
          <w:sz w:val="17"/>
          <w:szCs w:val="17"/>
        </w:rPr>
        <w:instrText xml:space="preserve"> ADDIN EN.CITE &lt;EndNote&gt;&lt;Cite&gt;&lt;Author&gt;Li&lt;/Author&gt;&lt;Year&gt;2020&lt;/Year&gt;&lt;RecNum&gt;1504&lt;/RecNum&gt;&lt;DisplayText&gt;(10)&lt;/DisplayText&gt;&lt;record&gt;&lt;rec-number&gt;1504&lt;/rec-number&gt;&lt;foreign-keys&gt;&lt;key app="EN" db-id="ffzzrax5crd09oe9re8pr95hsavftrtxt9sa" timestamp="1603445871"&gt;1504&lt;/key&gt;&lt;key app="ENWeb" db-id=""&gt;0&lt;/key&gt;&lt;/foreign-keys&gt;&lt;ref-type name="Journal Article"&gt;17&lt;/ref-type&gt;&lt;contributors&gt;&lt;authors&gt;&lt;author&gt;Li, Q.&lt;/author&gt;&lt;author&gt;Ding, W.&lt;/author&gt;&lt;author&gt;Tu, J.&lt;/author&gt;&lt;author&gt;Chi, C.&lt;/author&gt;&lt;author&gt;Huang, H.&lt;/author&gt;&lt;author&gt;Ji, X.&lt;/author&gt;&lt;author&gt;Yao, Z.&lt;/author&gt;&lt;author&gt;Ma, M.&lt;/author&gt;&lt;author&gt;Ju, J.&lt;/author&gt;&lt;/authors&gt;&lt;/contributors&gt;&lt;auth-address&gt;CAS Key Laboratory of Tropical Marine Bio-resources and Ecology, Guangdong Key Laboratory of Marine Materia Medica, RNAM Center for Marine Microbiology, South China Sea Institute of Oceanology, Chinese Academy of Sciences, 164 West Xingang Road, Guangzhou 510301, China.&amp;#xD;College of Oceanology, University of Chinese Academy of Sciences, 19 Yuquan Road, Beijing 100049, China.&amp;#xD;State Key Laboratory of Natural and Biomimetic Drugs, School of Pharmaceutical Sciences, Peking University, 38 Xueyuan Road, Haidian District, Beijing 100191, China.&lt;/auth-address&gt;&lt;titles&gt;&lt;title&gt;Nonspecific Heme-Binding Cyclase, AbmU, Catalyzes [4 + 2] Cycloaddition during Neoabyssomicin Biosynthesis&lt;/title&gt;&lt;secondary-title&gt;ACS Omega&lt;/secondary-title&gt;&lt;/titles&gt;&lt;periodical&gt;&lt;full-title&gt;ACS Omega&lt;/full-title&gt;&lt;/periodical&gt;&lt;pages&gt;20548-20557&lt;/pages&gt;&lt;volume&gt;5&lt;/volume&gt;&lt;number&gt;32&lt;/number&gt;&lt;edition&gt;2020/08/25&lt;/edition&gt;&lt;dates&gt;&lt;year&gt;2020&lt;/year&gt;&lt;pub-dates&gt;&lt;date&gt;Aug 18&lt;/date&gt;&lt;/pub-dates&gt;&lt;/dates&gt;&lt;isbn&gt;2470-1343 (Electronic)&amp;#xD;2470-1343 (Linking)&lt;/isbn&gt;&lt;accession-num&gt;32832808&lt;/accession-num&gt;&lt;urls&gt;&lt;related-urls&gt;&lt;url&gt;https://www.ncbi.nlm.nih.gov/pubmed/32832808&lt;/url&gt;&lt;/related-urls&gt;&lt;/urls&gt;&lt;custom2&gt;PMC7439702&lt;/custom2&gt;&lt;electronic-resource-num&gt;10.1021/acsomega.0c02776&lt;/electronic-resource-num&gt;&lt;/record&gt;&lt;/Cite&gt;&lt;/EndNote&gt;</w:instrText>
      </w:r>
      <w:r w:rsidRPr="005A4D68">
        <w:rPr>
          <w:rFonts w:ascii="Arial" w:hAnsi="Arial" w:cs="Arial"/>
          <w:sz w:val="17"/>
          <w:szCs w:val="17"/>
        </w:rPr>
        <w:fldChar w:fldCharType="separate"/>
      </w:r>
      <w:r>
        <w:rPr>
          <w:rFonts w:ascii="Arial" w:hAnsi="Arial" w:cs="Arial"/>
          <w:noProof/>
          <w:sz w:val="17"/>
          <w:szCs w:val="17"/>
        </w:rPr>
        <w:t>(10)</w:t>
      </w:r>
      <w:r w:rsidRPr="005A4D68">
        <w:rPr>
          <w:rFonts w:ascii="Arial" w:hAnsi="Arial" w:cs="Arial"/>
          <w:sz w:val="17"/>
          <w:szCs w:val="17"/>
        </w:rPr>
        <w:fldChar w:fldCharType="end"/>
      </w:r>
      <w:r w:rsidRPr="005A4D68">
        <w:rPr>
          <w:rFonts w:ascii="Arial" w:hAnsi="Arial" w:cs="Arial"/>
          <w:sz w:val="17"/>
          <w:szCs w:val="17"/>
        </w:rPr>
        <w:t>, AbyU</w:t>
      </w:r>
      <w:r w:rsidRPr="005A4D68">
        <w:rPr>
          <w:rFonts w:ascii="Arial" w:hAnsi="Arial" w:cs="Arial"/>
          <w:sz w:val="17"/>
          <w:szCs w:val="17"/>
        </w:rPr>
        <w:fldChar w:fldCharType="begin">
          <w:fldData xml:space="preserve">PEVuZE5vdGU+PENpdGU+PEF1dGhvcj5CeXJuZTwvQXV0aG9yPjxZZWFyPjIwMTY8L1llYXI+PFJl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</w:fldData>
        </w:fldChar>
      </w:r>
      <w:r>
        <w:rPr>
          <w:rFonts w:ascii="Arial" w:hAnsi="Arial" w:cs="Arial"/>
          <w:sz w:val="17"/>
          <w:szCs w:val="17"/>
        </w:rPr>
        <w:instrText xml:space="preserve"> ADDIN EN.CITE </w:instrText>
      </w:r>
      <w:r>
        <w:rPr>
          <w:rFonts w:ascii="Arial" w:hAnsi="Arial" w:cs="Arial"/>
          <w:sz w:val="17"/>
          <w:szCs w:val="17"/>
        </w:rPr>
        <w:fldChar w:fldCharType="begin">
          <w:fldData xml:space="preserve">PEVuZE5vdGU+PENpdGU+PEF1dGhvcj5CeXJuZTwvQXV0aG9yPjxZZWFyPjIwMTY8L1llYXI+PFJl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</w:fldData>
        </w:fldChar>
      </w:r>
      <w:r>
        <w:rPr>
          <w:rFonts w:ascii="Arial" w:hAnsi="Arial" w:cs="Arial"/>
          <w:sz w:val="17"/>
          <w:szCs w:val="17"/>
        </w:rPr>
        <w:instrText xml:space="preserve"> ADDIN EN.CITE.DATA </w:instrText>
      </w:r>
      <w:r>
        <w:rPr>
          <w:rFonts w:ascii="Arial" w:hAnsi="Arial" w:cs="Arial"/>
          <w:sz w:val="17"/>
          <w:szCs w:val="17"/>
        </w:rPr>
      </w:r>
      <w:r>
        <w:rPr>
          <w:rFonts w:ascii="Arial" w:hAnsi="Arial" w:cs="Arial"/>
          <w:sz w:val="17"/>
          <w:szCs w:val="17"/>
        </w:rPr>
        <w:fldChar w:fldCharType="end"/>
      </w:r>
      <w:r w:rsidRPr="005A4D68">
        <w:rPr>
          <w:rFonts w:ascii="Arial" w:hAnsi="Arial" w:cs="Arial"/>
          <w:sz w:val="17"/>
          <w:szCs w:val="17"/>
        </w:rPr>
      </w:r>
      <w:r w:rsidRPr="005A4D68">
        <w:rPr>
          <w:rFonts w:ascii="Arial" w:hAnsi="Arial" w:cs="Arial"/>
          <w:sz w:val="17"/>
          <w:szCs w:val="17"/>
        </w:rPr>
        <w:fldChar w:fldCharType="separate"/>
      </w:r>
      <w:r>
        <w:rPr>
          <w:rFonts w:ascii="Arial" w:hAnsi="Arial" w:cs="Arial"/>
          <w:noProof/>
          <w:sz w:val="17"/>
          <w:szCs w:val="17"/>
        </w:rPr>
        <w:t>(9, 11, 12)</w:t>
      </w:r>
      <w:r w:rsidRPr="005A4D68">
        <w:rPr>
          <w:rFonts w:ascii="Arial" w:hAnsi="Arial" w:cs="Arial"/>
          <w:sz w:val="17"/>
          <w:szCs w:val="17"/>
        </w:rPr>
        <w:fldChar w:fldCharType="end"/>
      </w:r>
      <w:r w:rsidRPr="005A4D68">
        <w:rPr>
          <w:rFonts w:ascii="Arial" w:hAnsi="Arial" w:cs="Arial"/>
          <w:sz w:val="17"/>
          <w:szCs w:val="17"/>
        </w:rPr>
        <w:t>and PyrI4</w:t>
      </w:r>
      <w:r>
        <w:rPr>
          <w:rFonts w:ascii="Arial" w:hAnsi="Arial" w:cs="Arial"/>
          <w:sz w:val="17"/>
          <w:szCs w:val="17"/>
        </w:rPr>
        <w:t>.</w:t>
      </w:r>
      <w:r w:rsidRPr="005A4D68">
        <w:rPr>
          <w:rFonts w:ascii="Arial" w:hAnsi="Arial" w:cs="Arial"/>
          <w:sz w:val="17"/>
          <w:szCs w:val="17"/>
        </w:rPr>
        <w:fldChar w:fldCharType="begin">
          <w:fldData xml:space="preserve">PEVuZE5vdGU+PENpdGU+PEF1dGhvcj5aaGVuZzwvQXV0aG9yPjxZZWFyPjIwMTY8L1llYXI+PFJl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</w:fldData>
        </w:fldChar>
      </w:r>
      <w:r>
        <w:rPr>
          <w:rFonts w:ascii="Arial" w:hAnsi="Arial" w:cs="Arial"/>
          <w:sz w:val="17"/>
          <w:szCs w:val="17"/>
        </w:rPr>
        <w:instrText xml:space="preserve"> ADDIN EN.CITE </w:instrText>
      </w:r>
      <w:r>
        <w:rPr>
          <w:rFonts w:ascii="Arial" w:hAnsi="Arial" w:cs="Arial"/>
          <w:sz w:val="17"/>
          <w:szCs w:val="17"/>
        </w:rPr>
        <w:fldChar w:fldCharType="begin">
          <w:fldData xml:space="preserve">PEVuZE5vdGU+PENpdGU+PEF1dGhvcj5aaGVuZzwvQXV0aG9yPjxZZWFyPjIwMTY8L1llYXI+PFJl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</w:fldData>
        </w:fldChar>
      </w:r>
      <w:r>
        <w:rPr>
          <w:rFonts w:ascii="Arial" w:hAnsi="Arial" w:cs="Arial"/>
          <w:sz w:val="17"/>
          <w:szCs w:val="17"/>
        </w:rPr>
        <w:instrText xml:space="preserve"> ADDIN EN.CITE.DATA </w:instrText>
      </w:r>
      <w:r>
        <w:rPr>
          <w:rFonts w:ascii="Arial" w:hAnsi="Arial" w:cs="Arial"/>
          <w:sz w:val="17"/>
          <w:szCs w:val="17"/>
        </w:rPr>
      </w:r>
      <w:r>
        <w:rPr>
          <w:rFonts w:ascii="Arial" w:hAnsi="Arial" w:cs="Arial"/>
          <w:sz w:val="17"/>
          <w:szCs w:val="17"/>
        </w:rPr>
        <w:fldChar w:fldCharType="end"/>
      </w:r>
      <w:r w:rsidRPr="005A4D68">
        <w:rPr>
          <w:rFonts w:ascii="Arial" w:hAnsi="Arial" w:cs="Arial"/>
          <w:sz w:val="17"/>
          <w:szCs w:val="17"/>
        </w:rPr>
      </w:r>
      <w:r w:rsidRPr="005A4D68">
        <w:rPr>
          <w:rFonts w:ascii="Arial" w:hAnsi="Arial" w:cs="Arial"/>
          <w:sz w:val="17"/>
          <w:szCs w:val="17"/>
        </w:rPr>
        <w:fldChar w:fldCharType="separate"/>
      </w:r>
      <w:r>
        <w:rPr>
          <w:rFonts w:ascii="Arial" w:hAnsi="Arial" w:cs="Arial"/>
          <w:noProof/>
          <w:sz w:val="17"/>
          <w:szCs w:val="17"/>
        </w:rPr>
        <w:t>(8, 13)</w:t>
      </w:r>
      <w:r w:rsidRPr="005A4D68">
        <w:rPr>
          <w:rFonts w:ascii="Arial" w:hAnsi="Arial" w:cs="Arial"/>
          <w:sz w:val="17"/>
          <w:szCs w:val="17"/>
        </w:rPr>
        <w:fldChar w:fldCharType="end"/>
      </w:r>
      <w:r w:rsidRPr="005A4D68">
        <w:rPr>
          <w:rFonts w:ascii="Arial" w:hAnsi="Arial" w:cs="Arial"/>
          <w:sz w:val="17"/>
          <w:szCs w:val="17"/>
        </w:rPr>
        <w:t xml:space="preserve"> </w:t>
      </w:r>
      <w:r>
        <w:rPr>
          <w:rFonts w:ascii="Arial" w:hAnsi="Arial" w:cs="Arial"/>
          <w:sz w:val="17"/>
          <w:szCs w:val="17"/>
        </w:rPr>
        <w:t xml:space="preserve">It is proposed </w:t>
      </w:r>
      <w:r w:rsidRPr="005A4D68">
        <w:rPr>
          <w:rFonts w:ascii="Arial" w:hAnsi="Arial" w:cs="Arial"/>
          <w:sz w:val="17"/>
          <w:szCs w:val="17"/>
        </w:rPr>
        <w:t xml:space="preserve">that the substrate binding cavity is essential for forming an environment which brings the diene </w:t>
      </w:r>
      <w:r>
        <w:rPr>
          <w:rFonts w:ascii="Arial" w:hAnsi="Arial" w:cs="Arial"/>
          <w:sz w:val="17"/>
          <w:szCs w:val="17"/>
        </w:rPr>
        <w:t xml:space="preserve">and </w:t>
      </w:r>
      <w:r w:rsidRPr="005A4D68">
        <w:rPr>
          <w:rFonts w:ascii="Arial" w:hAnsi="Arial" w:cs="Arial"/>
          <w:sz w:val="17"/>
          <w:szCs w:val="17"/>
        </w:rPr>
        <w:t>dienophile into close proximity</w:t>
      </w:r>
      <w:r>
        <w:rPr>
          <w:rFonts w:ascii="Arial" w:hAnsi="Arial" w:cs="Arial"/>
          <w:sz w:val="17"/>
          <w:szCs w:val="17"/>
        </w:rPr>
        <w:t xml:space="preserve">, </w:t>
      </w:r>
      <w:r w:rsidRPr="005A4D68">
        <w:rPr>
          <w:rFonts w:ascii="Arial" w:hAnsi="Arial" w:cs="Arial"/>
          <w:sz w:val="17"/>
          <w:szCs w:val="17"/>
        </w:rPr>
        <w:t>thus facilitating the [4+2]</w:t>
      </w:r>
      <w:r>
        <w:rPr>
          <w:rFonts w:ascii="Arial" w:hAnsi="Arial" w:cs="Arial"/>
          <w:sz w:val="17"/>
          <w:szCs w:val="17"/>
        </w:rPr>
        <w:t xml:space="preserve"> </w:t>
      </w:r>
      <w:r w:rsidRPr="005A4D68">
        <w:rPr>
          <w:rFonts w:ascii="Arial" w:hAnsi="Arial" w:cs="Arial"/>
          <w:sz w:val="17"/>
          <w:szCs w:val="17"/>
        </w:rPr>
        <w:t xml:space="preserve">cycloaddition reaction. </w:t>
      </w:r>
      <w:r>
        <w:rPr>
          <w:rFonts w:ascii="Arial" w:hAnsi="Arial" w:cs="Arial"/>
          <w:sz w:val="17"/>
          <w:szCs w:val="17"/>
        </w:rPr>
        <w:t>There are no</w:t>
      </w:r>
      <w:r w:rsidRPr="005A4D68">
        <w:rPr>
          <w:rFonts w:ascii="Arial" w:hAnsi="Arial" w:cs="Arial"/>
          <w:sz w:val="17"/>
          <w:szCs w:val="17"/>
        </w:rPr>
        <w:t xml:space="preserve"> </w:t>
      </w:r>
      <w:r>
        <w:rPr>
          <w:rFonts w:ascii="Arial" w:hAnsi="Arial" w:cs="Arial"/>
          <w:sz w:val="17"/>
          <w:szCs w:val="17"/>
        </w:rPr>
        <w:t xml:space="preserve">explicitly </w:t>
      </w:r>
      <w:r w:rsidRPr="005A4D68">
        <w:rPr>
          <w:rFonts w:ascii="Arial" w:hAnsi="Arial" w:cs="Arial"/>
          <w:sz w:val="17"/>
          <w:szCs w:val="17"/>
        </w:rPr>
        <w:t xml:space="preserve">conserved </w:t>
      </w:r>
      <w:r>
        <w:rPr>
          <w:rFonts w:ascii="Arial" w:hAnsi="Arial" w:cs="Arial"/>
          <w:sz w:val="17"/>
          <w:szCs w:val="17"/>
        </w:rPr>
        <w:t xml:space="preserve">active site </w:t>
      </w:r>
      <w:r w:rsidRPr="005A4D68">
        <w:rPr>
          <w:rFonts w:ascii="Arial" w:hAnsi="Arial" w:cs="Arial"/>
          <w:sz w:val="17"/>
          <w:szCs w:val="17"/>
        </w:rPr>
        <w:t xml:space="preserve">residues </w:t>
      </w:r>
      <w:r>
        <w:rPr>
          <w:rFonts w:ascii="Arial" w:hAnsi="Arial" w:cs="Arial"/>
          <w:sz w:val="17"/>
          <w:szCs w:val="17"/>
        </w:rPr>
        <w:t>shared by</w:t>
      </w:r>
      <w:r w:rsidRPr="005A4D68">
        <w:rPr>
          <w:rFonts w:ascii="Arial" w:hAnsi="Arial" w:cs="Arial"/>
          <w:sz w:val="17"/>
          <w:szCs w:val="17"/>
        </w:rPr>
        <w:t xml:space="preserve"> these three enzymes</w:t>
      </w:r>
      <w:r>
        <w:rPr>
          <w:rFonts w:ascii="Arial" w:hAnsi="Arial" w:cs="Arial"/>
          <w:sz w:val="17"/>
          <w:szCs w:val="17"/>
        </w:rPr>
        <w:t xml:space="preserve">, and there is a general </w:t>
      </w:r>
      <w:r w:rsidRPr="005A4D68">
        <w:rPr>
          <w:rFonts w:ascii="Arial" w:hAnsi="Arial" w:cs="Arial"/>
          <w:sz w:val="17"/>
          <w:szCs w:val="17"/>
        </w:rPr>
        <w:t xml:space="preserve"> lack of mechanistic understanding </w:t>
      </w:r>
      <w:r>
        <w:rPr>
          <w:rFonts w:ascii="Arial" w:hAnsi="Arial" w:cs="Arial"/>
          <w:sz w:val="17"/>
          <w:szCs w:val="17"/>
        </w:rPr>
        <w:t xml:space="preserve">with respect to </w:t>
      </w:r>
      <w:r w:rsidRPr="005A4D68">
        <w:rPr>
          <w:rFonts w:ascii="Arial" w:hAnsi="Arial" w:cs="Arial"/>
          <w:sz w:val="17"/>
          <w:szCs w:val="17"/>
        </w:rPr>
        <w:t xml:space="preserve">the broader family of </w:t>
      </w:r>
      <w:proofErr w:type="spellStart"/>
      <w:r w:rsidRPr="005A4D68">
        <w:rPr>
          <w:rFonts w:ascii="Arial" w:hAnsi="Arial" w:cs="Arial"/>
          <w:sz w:val="17"/>
          <w:szCs w:val="17"/>
        </w:rPr>
        <w:t>cyclases</w:t>
      </w:r>
      <w:proofErr w:type="spellEnd"/>
      <w:r w:rsidRPr="005A4D68">
        <w:rPr>
          <w:rFonts w:ascii="Arial" w:hAnsi="Arial" w:cs="Arial"/>
          <w:sz w:val="17"/>
          <w:szCs w:val="17"/>
        </w:rPr>
        <w:t>.</w:t>
      </w:r>
      <w:r w:rsidRPr="005A4D68">
        <w:rPr>
          <w:rFonts w:ascii="Arial" w:hAnsi="Arial" w:cs="Arial"/>
          <w:sz w:val="17"/>
          <w:szCs w:val="17"/>
        </w:rPr>
        <w:fldChar w:fldCharType="begin">
          <w:fldData xml:space="preserve">PEVuZE5vdGU+PENpdGU+PEF1dGhvcj5YdTwvQXV0aG9yPjxZZWFyPjIwMjE8L1llYXI+PFJlY051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</w:fldData>
        </w:fldChar>
      </w:r>
      <w:r>
        <w:rPr>
          <w:rFonts w:ascii="Arial" w:hAnsi="Arial" w:cs="Arial"/>
          <w:sz w:val="17"/>
          <w:szCs w:val="17"/>
        </w:rPr>
        <w:instrText xml:space="preserve"> ADDIN EN.CITE </w:instrText>
      </w:r>
      <w:r>
        <w:rPr>
          <w:rFonts w:ascii="Arial" w:hAnsi="Arial" w:cs="Arial"/>
          <w:sz w:val="17"/>
          <w:szCs w:val="17"/>
        </w:rPr>
        <w:fldChar w:fldCharType="begin">
          <w:fldData xml:space="preserve">PEVuZE5vdGU+PENpdGU+PEF1dGhvcj5YdTwvQXV0aG9yPjxZZWFyPjIwMjE8L1llYXI+PFJlY051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</w:fldData>
        </w:fldChar>
      </w:r>
      <w:r>
        <w:rPr>
          <w:rFonts w:ascii="Arial" w:hAnsi="Arial" w:cs="Arial"/>
          <w:sz w:val="17"/>
          <w:szCs w:val="17"/>
        </w:rPr>
        <w:instrText xml:space="preserve"> ADDIN EN.CITE.DATA </w:instrText>
      </w:r>
      <w:r>
        <w:rPr>
          <w:rFonts w:ascii="Arial" w:hAnsi="Arial" w:cs="Arial"/>
          <w:sz w:val="17"/>
          <w:szCs w:val="17"/>
        </w:rPr>
      </w:r>
      <w:r>
        <w:rPr>
          <w:rFonts w:ascii="Arial" w:hAnsi="Arial" w:cs="Arial"/>
          <w:sz w:val="17"/>
          <w:szCs w:val="17"/>
        </w:rPr>
        <w:fldChar w:fldCharType="end"/>
      </w:r>
      <w:r w:rsidRPr="005A4D68">
        <w:rPr>
          <w:rFonts w:ascii="Arial" w:hAnsi="Arial" w:cs="Arial"/>
          <w:sz w:val="17"/>
          <w:szCs w:val="17"/>
        </w:rPr>
      </w:r>
      <w:r w:rsidRPr="005A4D68">
        <w:rPr>
          <w:rFonts w:ascii="Arial" w:hAnsi="Arial" w:cs="Arial"/>
          <w:sz w:val="17"/>
          <w:szCs w:val="17"/>
        </w:rPr>
        <w:fldChar w:fldCharType="separate"/>
      </w:r>
      <w:r>
        <w:rPr>
          <w:rFonts w:ascii="Arial" w:hAnsi="Arial" w:cs="Arial"/>
          <w:noProof/>
          <w:sz w:val="17"/>
          <w:szCs w:val="17"/>
        </w:rPr>
        <w:t>(14, 15, 16)</w:t>
      </w:r>
      <w:r w:rsidRPr="005A4D68">
        <w:rPr>
          <w:rFonts w:ascii="Arial" w:hAnsi="Arial" w:cs="Arial"/>
          <w:sz w:val="17"/>
          <w:szCs w:val="17"/>
        </w:rPr>
        <w:fldChar w:fldCharType="end"/>
      </w:r>
      <w:r w:rsidRPr="005A4D68">
        <w:rPr>
          <w:rFonts w:ascii="Arial" w:hAnsi="Arial" w:cs="Arial"/>
          <w:sz w:val="17"/>
          <w:szCs w:val="17"/>
        </w:rPr>
        <w:t xml:space="preserve"> To </w:t>
      </w:r>
      <w:r>
        <w:rPr>
          <w:rFonts w:ascii="Arial" w:hAnsi="Arial" w:cs="Arial"/>
          <w:sz w:val="17"/>
          <w:szCs w:val="17"/>
        </w:rPr>
        <w:t>establish</w:t>
      </w:r>
      <w:r w:rsidRPr="005A4D68">
        <w:rPr>
          <w:rFonts w:ascii="Arial" w:hAnsi="Arial" w:cs="Arial"/>
          <w:sz w:val="17"/>
          <w:szCs w:val="17"/>
        </w:rPr>
        <w:t xml:space="preserve"> if this </w:t>
      </w:r>
      <w:r>
        <w:rPr>
          <w:rFonts w:ascii="Arial" w:hAnsi="Arial" w:cs="Arial"/>
          <w:sz w:val="17"/>
          <w:szCs w:val="17"/>
        </w:rPr>
        <w:t>plasticity</w:t>
      </w:r>
      <w:r w:rsidRPr="005A4D68">
        <w:rPr>
          <w:rFonts w:ascii="Arial" w:hAnsi="Arial" w:cs="Arial"/>
          <w:sz w:val="17"/>
          <w:szCs w:val="17"/>
        </w:rPr>
        <w:t xml:space="preserve"> </w:t>
      </w:r>
      <w:r>
        <w:rPr>
          <w:rFonts w:ascii="Arial" w:hAnsi="Arial" w:cs="Arial"/>
          <w:sz w:val="17"/>
          <w:szCs w:val="17"/>
        </w:rPr>
        <w:t xml:space="preserve">impacts on substrate </w:t>
      </w:r>
      <w:r w:rsidR="00133D56">
        <w:rPr>
          <w:rFonts w:ascii="Arial" w:hAnsi="Arial" w:cs="Arial"/>
          <w:sz w:val="17"/>
          <w:szCs w:val="17"/>
        </w:rPr>
        <w:t>selectivity</w:t>
      </w:r>
      <w:r w:rsidR="00133D56" w:rsidRPr="005A4D68">
        <w:rPr>
          <w:rFonts w:ascii="Arial" w:hAnsi="Arial" w:cs="Arial"/>
          <w:sz w:val="17"/>
          <w:szCs w:val="17"/>
        </w:rPr>
        <w:t xml:space="preserve"> </w:t>
      </w:r>
      <w:r w:rsidR="00133D56">
        <w:rPr>
          <w:rFonts w:ascii="Arial" w:hAnsi="Arial" w:cs="Arial"/>
          <w:sz w:val="17"/>
          <w:szCs w:val="17"/>
        </w:rPr>
        <w:t xml:space="preserve">in the </w:t>
      </w:r>
      <w:proofErr w:type="spellStart"/>
      <w:r w:rsidR="00133D56" w:rsidRPr="005A4D68">
        <w:rPr>
          <w:rFonts w:ascii="Arial" w:hAnsi="Arial" w:cs="Arial"/>
          <w:sz w:val="17"/>
          <w:szCs w:val="17"/>
        </w:rPr>
        <w:t>spirotetronate</w:t>
      </w:r>
      <w:proofErr w:type="spellEnd"/>
      <w:r w:rsidR="00133D56" w:rsidRPr="005A4D68">
        <w:rPr>
          <w:rFonts w:ascii="Arial" w:hAnsi="Arial" w:cs="Arial"/>
          <w:sz w:val="17"/>
          <w:szCs w:val="17"/>
        </w:rPr>
        <w:t xml:space="preserve"> </w:t>
      </w:r>
      <w:proofErr w:type="spellStart"/>
      <w:r w:rsidR="00133D56" w:rsidRPr="005A4D68">
        <w:rPr>
          <w:rFonts w:ascii="Arial" w:hAnsi="Arial" w:cs="Arial"/>
          <w:sz w:val="17"/>
          <w:szCs w:val="17"/>
        </w:rPr>
        <w:t>cyclase</w:t>
      </w:r>
      <w:r w:rsidR="00133D56">
        <w:rPr>
          <w:rFonts w:ascii="Arial" w:hAnsi="Arial" w:cs="Arial"/>
          <w:sz w:val="17"/>
          <w:szCs w:val="17"/>
        </w:rPr>
        <w:t>s</w:t>
      </w:r>
      <w:proofErr w:type="spellEnd"/>
      <w:r w:rsidR="00133D56">
        <w:rPr>
          <w:rFonts w:ascii="Arial" w:hAnsi="Arial" w:cs="Arial"/>
          <w:sz w:val="17"/>
          <w:szCs w:val="17"/>
        </w:rPr>
        <w:t>,</w:t>
      </w:r>
      <w:r w:rsidR="00133D56" w:rsidRPr="005A4D68">
        <w:rPr>
          <w:rFonts w:ascii="Arial" w:hAnsi="Arial" w:cs="Arial"/>
          <w:sz w:val="17"/>
          <w:szCs w:val="17"/>
        </w:rPr>
        <w:t xml:space="preserve"> we </w:t>
      </w:r>
      <w:r w:rsidR="00133D56">
        <w:rPr>
          <w:rFonts w:ascii="Arial" w:hAnsi="Arial" w:cs="Arial"/>
          <w:sz w:val="17"/>
          <w:szCs w:val="17"/>
        </w:rPr>
        <w:t>further expanded the scope of our</w:t>
      </w:r>
      <w:r w:rsidR="00133D56" w:rsidRPr="005A4D68">
        <w:rPr>
          <w:rFonts w:ascii="Arial" w:hAnsi="Arial" w:cs="Arial"/>
          <w:sz w:val="17"/>
          <w:szCs w:val="17"/>
        </w:rPr>
        <w:t xml:space="preserve"> cyclase library </w:t>
      </w:r>
      <w:r w:rsidR="00133D56">
        <w:rPr>
          <w:rFonts w:ascii="Arial" w:hAnsi="Arial" w:cs="Arial"/>
          <w:sz w:val="17"/>
          <w:szCs w:val="17"/>
        </w:rPr>
        <w:t>through</w:t>
      </w:r>
      <w:r w:rsidR="00133D56" w:rsidRPr="005A4D68">
        <w:rPr>
          <w:rFonts w:ascii="Arial" w:hAnsi="Arial" w:cs="Arial"/>
          <w:sz w:val="17"/>
          <w:szCs w:val="17"/>
        </w:rPr>
        <w:t xml:space="preserve"> inclu</w:t>
      </w:r>
      <w:r w:rsidR="00133D56">
        <w:rPr>
          <w:rFonts w:ascii="Arial" w:hAnsi="Arial" w:cs="Arial"/>
          <w:sz w:val="17"/>
          <w:szCs w:val="17"/>
        </w:rPr>
        <w:t>sion of</w:t>
      </w:r>
      <w:r w:rsidR="00133D56" w:rsidRPr="005A4D68">
        <w:rPr>
          <w:rFonts w:ascii="Arial" w:hAnsi="Arial" w:cs="Arial"/>
          <w:sz w:val="17"/>
          <w:szCs w:val="17"/>
        </w:rPr>
        <w:t xml:space="preserve"> 19 additional candidate </w:t>
      </w:r>
      <w:r w:rsidR="00133D56">
        <w:rPr>
          <w:rFonts w:ascii="Arial" w:hAnsi="Arial" w:cs="Arial"/>
          <w:sz w:val="17"/>
          <w:szCs w:val="17"/>
        </w:rPr>
        <w:t>sequences</w:t>
      </w:r>
      <w:r w:rsidR="00133D56" w:rsidRPr="005A4D68">
        <w:rPr>
          <w:rFonts w:ascii="Arial" w:hAnsi="Arial" w:cs="Arial"/>
          <w:sz w:val="17"/>
          <w:szCs w:val="17"/>
        </w:rPr>
        <w:t xml:space="preserve"> from the literature (</w:t>
      </w:r>
      <w:r w:rsidR="00133D56" w:rsidRPr="005A4D68">
        <w:rPr>
          <w:rFonts w:ascii="Arial" w:hAnsi="Arial" w:cs="Arial"/>
          <w:sz w:val="17"/>
          <w:szCs w:val="17"/>
          <w:highlight w:val="cyan"/>
        </w:rPr>
        <w:t>Table S</w:t>
      </w:r>
      <w:r w:rsidR="00133D56">
        <w:rPr>
          <w:rFonts w:ascii="Arial" w:hAnsi="Arial" w:cs="Arial"/>
          <w:sz w:val="17"/>
          <w:szCs w:val="17"/>
        </w:rPr>
        <w:t>5</w:t>
      </w:r>
      <w:r w:rsidR="00133D56" w:rsidRPr="005A4D68">
        <w:rPr>
          <w:rFonts w:ascii="Arial" w:hAnsi="Arial" w:cs="Arial"/>
          <w:sz w:val="17"/>
          <w:szCs w:val="17"/>
        </w:rPr>
        <w:t>)</w:t>
      </w:r>
      <w:r w:rsidR="00133D56">
        <w:rPr>
          <w:rFonts w:ascii="Arial" w:hAnsi="Arial" w:cs="Arial"/>
          <w:sz w:val="17"/>
          <w:szCs w:val="17"/>
        </w:rPr>
        <w:t>,</w:t>
      </w:r>
      <w:r w:rsidR="00133D56" w:rsidRPr="005A4D68">
        <w:rPr>
          <w:rFonts w:ascii="Arial" w:hAnsi="Arial" w:cs="Arial"/>
          <w:sz w:val="17"/>
          <w:szCs w:val="17"/>
        </w:rPr>
        <w:t xml:space="preserve"> </w:t>
      </w:r>
      <w:commentRangeStart w:id="6"/>
      <w:r w:rsidR="00133D56">
        <w:rPr>
          <w:rFonts w:ascii="Arial" w:hAnsi="Arial" w:cs="Arial"/>
          <w:sz w:val="17"/>
          <w:szCs w:val="17"/>
        </w:rPr>
        <w:t>(</w:t>
      </w:r>
      <w:r w:rsidR="00133D56" w:rsidRPr="00913712">
        <w:rPr>
          <w:rFonts w:ascii="Arial" w:hAnsi="Arial" w:cs="Arial"/>
          <w:sz w:val="17"/>
          <w:szCs w:val="17"/>
          <w:highlight w:val="yellow"/>
        </w:rPr>
        <w:t>more details?</w:t>
      </w:r>
      <w:r w:rsidR="00133D56">
        <w:rPr>
          <w:rFonts w:ascii="Arial" w:hAnsi="Arial" w:cs="Arial"/>
          <w:sz w:val="17"/>
          <w:szCs w:val="17"/>
        </w:rPr>
        <w:t>)</w:t>
      </w:r>
      <w:commentRangeEnd w:id="6"/>
      <w:r w:rsidR="00133D56">
        <w:rPr>
          <w:rStyle w:val="CommentReference"/>
        </w:rPr>
        <w:commentReference w:id="6"/>
      </w:r>
      <w:r w:rsidR="00133D56">
        <w:rPr>
          <w:rFonts w:ascii="Arial" w:hAnsi="Arial" w:cs="Arial"/>
          <w:sz w:val="17"/>
          <w:szCs w:val="17"/>
        </w:rPr>
        <w:t xml:space="preserve"> to yield a 45-member</w:t>
      </w:r>
      <w:r w:rsidR="00133D56" w:rsidRPr="005A4D68">
        <w:rPr>
          <w:rFonts w:ascii="Arial" w:hAnsi="Arial" w:cs="Arial"/>
          <w:sz w:val="17"/>
          <w:szCs w:val="17"/>
        </w:rPr>
        <w:t xml:space="preserve"> library. </w:t>
      </w:r>
      <w:ins w:id="7" w:author="Sam Williams" w:date="2023-04-06T15:13:00Z">
        <w:r w:rsidR="00DA5594" w:rsidRPr="00287DB2">
          <w:rPr>
            <w:rFonts w:ascii="Arial" w:hAnsi="Arial" w:cs="Arial"/>
            <w:sz w:val="17"/>
            <w:szCs w:val="17"/>
            <w:highlight w:val="yellow"/>
            <w:rPrChange w:id="8" w:author="Sam Williams" w:date="2023-04-06T15:34:00Z">
              <w:rPr>
                <w:rFonts w:ascii="Arial" w:hAnsi="Arial" w:cs="Arial"/>
                <w:sz w:val="17"/>
                <w:szCs w:val="17"/>
              </w:rPr>
            </w:rPrChange>
          </w:rPr>
          <w:t>We performed a</w:t>
        </w:r>
      </w:ins>
      <w:ins w:id="9" w:author="Sam Williams" w:date="2023-04-06T15:12:00Z">
        <w:r w:rsidR="00DA5594" w:rsidRPr="00287DB2">
          <w:rPr>
            <w:rFonts w:ascii="Arial" w:hAnsi="Arial" w:cs="Arial"/>
            <w:sz w:val="17"/>
            <w:szCs w:val="17"/>
            <w:highlight w:val="yellow"/>
            <w:rPrChange w:id="10" w:author="Sam Williams" w:date="2023-04-06T15:34:00Z">
              <w:rPr>
                <w:rFonts w:ascii="Arial" w:hAnsi="Arial" w:cs="Arial"/>
                <w:sz w:val="17"/>
                <w:szCs w:val="17"/>
              </w:rPr>
            </w:rPrChange>
          </w:rPr>
          <w:t xml:space="preserve"> phylogenetic analysis of the </w:t>
        </w:r>
        <w:proofErr w:type="gramStart"/>
        <w:r w:rsidR="00DA5594" w:rsidRPr="00287DB2">
          <w:rPr>
            <w:rFonts w:ascii="Arial" w:hAnsi="Arial" w:cs="Arial"/>
            <w:sz w:val="17"/>
            <w:szCs w:val="17"/>
            <w:highlight w:val="yellow"/>
            <w:rPrChange w:id="11" w:author="Sam Williams" w:date="2023-04-06T15:34:00Z">
              <w:rPr>
                <w:rFonts w:ascii="Arial" w:hAnsi="Arial" w:cs="Arial"/>
                <w:sz w:val="17"/>
                <w:szCs w:val="17"/>
              </w:rPr>
            </w:rPrChange>
          </w:rPr>
          <w:t>45 cyclase</w:t>
        </w:r>
        <w:proofErr w:type="gramEnd"/>
        <w:r w:rsidR="00DA5594" w:rsidRPr="00287DB2">
          <w:rPr>
            <w:rFonts w:ascii="Arial" w:hAnsi="Arial" w:cs="Arial"/>
            <w:sz w:val="17"/>
            <w:szCs w:val="17"/>
            <w:highlight w:val="yellow"/>
            <w:rPrChange w:id="12" w:author="Sam Williams" w:date="2023-04-06T15:34:00Z">
              <w:rPr>
                <w:rFonts w:ascii="Arial" w:hAnsi="Arial" w:cs="Arial"/>
                <w:sz w:val="17"/>
                <w:szCs w:val="17"/>
              </w:rPr>
            </w:rPrChange>
          </w:rPr>
          <w:t xml:space="preserve"> library to </w:t>
        </w:r>
      </w:ins>
      <w:ins w:id="13" w:author="Sam Williams" w:date="2023-04-06T15:13:00Z">
        <w:r w:rsidR="00DA5594" w:rsidRPr="00287DB2">
          <w:rPr>
            <w:rFonts w:ascii="Arial" w:hAnsi="Arial" w:cs="Arial"/>
            <w:sz w:val="17"/>
            <w:szCs w:val="17"/>
            <w:highlight w:val="yellow"/>
            <w:rPrChange w:id="14" w:author="Sam Williams" w:date="2023-04-06T15:34:00Z">
              <w:rPr>
                <w:rFonts w:ascii="Arial" w:hAnsi="Arial" w:cs="Arial"/>
                <w:sz w:val="17"/>
                <w:szCs w:val="17"/>
              </w:rPr>
            </w:rPrChange>
          </w:rPr>
          <w:t>explore</w:t>
        </w:r>
      </w:ins>
      <w:ins w:id="15" w:author="Sam Williams" w:date="2023-04-06T15:12:00Z">
        <w:r w:rsidR="00DA5594" w:rsidRPr="00287DB2">
          <w:rPr>
            <w:rFonts w:ascii="Arial" w:hAnsi="Arial" w:cs="Arial"/>
            <w:sz w:val="17"/>
            <w:szCs w:val="17"/>
            <w:highlight w:val="yellow"/>
            <w:rPrChange w:id="16" w:author="Sam Williams" w:date="2023-04-06T15:34:00Z">
              <w:rPr>
                <w:rFonts w:ascii="Arial" w:hAnsi="Arial" w:cs="Arial"/>
                <w:sz w:val="17"/>
                <w:szCs w:val="17"/>
              </w:rPr>
            </w:rPrChange>
          </w:rPr>
          <w:t xml:space="preserve"> the evolutionary relationships and potential functional differences among the </w:t>
        </w:r>
        <w:proofErr w:type="spellStart"/>
        <w:r w:rsidR="00DA5594" w:rsidRPr="00287DB2">
          <w:rPr>
            <w:rFonts w:ascii="Arial" w:hAnsi="Arial" w:cs="Arial"/>
            <w:sz w:val="17"/>
            <w:szCs w:val="17"/>
            <w:highlight w:val="yellow"/>
            <w:rPrChange w:id="17" w:author="Sam Williams" w:date="2023-04-06T15:34:00Z">
              <w:rPr>
                <w:rFonts w:ascii="Arial" w:hAnsi="Arial" w:cs="Arial"/>
                <w:sz w:val="17"/>
                <w:szCs w:val="17"/>
              </w:rPr>
            </w:rPrChange>
          </w:rPr>
          <w:t>cyclases</w:t>
        </w:r>
      </w:ins>
      <w:proofErr w:type="spellEnd"/>
      <w:ins w:id="18" w:author="Sam Williams" w:date="2023-04-06T15:13:00Z">
        <w:r w:rsidR="002D628B" w:rsidRPr="00287DB2">
          <w:rPr>
            <w:rFonts w:ascii="Arial" w:hAnsi="Arial" w:cs="Arial"/>
            <w:sz w:val="17"/>
            <w:szCs w:val="17"/>
            <w:highlight w:val="yellow"/>
            <w:rPrChange w:id="19" w:author="Sam Williams" w:date="2023-04-06T15:34:00Z">
              <w:rPr>
                <w:rFonts w:ascii="Arial" w:hAnsi="Arial" w:cs="Arial"/>
                <w:sz w:val="17"/>
                <w:szCs w:val="17"/>
              </w:rPr>
            </w:rPrChange>
          </w:rPr>
          <w:t xml:space="preserve"> (Figure S</w:t>
        </w:r>
      </w:ins>
      <w:ins w:id="20" w:author="Sam Williams" w:date="2023-04-06T15:34:00Z">
        <w:r w:rsidR="00287DB2">
          <w:rPr>
            <w:rFonts w:ascii="Arial" w:hAnsi="Arial" w:cs="Arial"/>
            <w:sz w:val="17"/>
            <w:szCs w:val="17"/>
            <w:highlight w:val="yellow"/>
          </w:rPr>
          <w:t>2</w:t>
        </w:r>
      </w:ins>
      <w:ins w:id="21" w:author="Sam Williams" w:date="2023-04-06T15:13:00Z">
        <w:r w:rsidR="002D628B" w:rsidRPr="00287DB2">
          <w:rPr>
            <w:rFonts w:ascii="Arial" w:hAnsi="Arial" w:cs="Arial"/>
            <w:sz w:val="17"/>
            <w:szCs w:val="17"/>
            <w:highlight w:val="yellow"/>
            <w:rPrChange w:id="22" w:author="Sam Williams" w:date="2023-04-06T15:34:00Z">
              <w:rPr>
                <w:rFonts w:ascii="Arial" w:hAnsi="Arial" w:cs="Arial"/>
                <w:sz w:val="17"/>
                <w:szCs w:val="17"/>
              </w:rPr>
            </w:rPrChange>
          </w:rPr>
          <w:t>)</w:t>
        </w:r>
      </w:ins>
      <w:ins w:id="23" w:author="Sam Williams" w:date="2023-04-06T15:12:00Z">
        <w:r w:rsidR="00DA5594" w:rsidRPr="00287DB2">
          <w:rPr>
            <w:rFonts w:ascii="Arial" w:hAnsi="Arial" w:cs="Arial"/>
            <w:sz w:val="17"/>
            <w:szCs w:val="17"/>
            <w:highlight w:val="yellow"/>
            <w:rPrChange w:id="24" w:author="Sam Williams" w:date="2023-04-06T15:34:00Z">
              <w:rPr>
                <w:rFonts w:ascii="Arial" w:hAnsi="Arial" w:cs="Arial"/>
                <w:sz w:val="17"/>
                <w:szCs w:val="17"/>
              </w:rPr>
            </w:rPrChange>
          </w:rPr>
          <w:t>.</w:t>
        </w:r>
      </w:ins>
      <w:ins w:id="25" w:author="Sam Williams" w:date="2023-04-06T15:14:00Z">
        <w:r w:rsidR="00C6367C" w:rsidRPr="00287DB2">
          <w:rPr>
            <w:rFonts w:ascii="Arial" w:hAnsi="Arial" w:cs="Arial"/>
            <w:sz w:val="17"/>
            <w:szCs w:val="17"/>
            <w:highlight w:val="yellow"/>
            <w:rPrChange w:id="26" w:author="Sam Williams" w:date="2023-04-06T15:34:00Z">
              <w:rPr>
                <w:rFonts w:ascii="Arial" w:hAnsi="Arial" w:cs="Arial"/>
                <w:sz w:val="17"/>
                <w:szCs w:val="17"/>
              </w:rPr>
            </w:rPrChange>
          </w:rPr>
          <w:t xml:space="preserve"> The </w:t>
        </w:r>
      </w:ins>
      <w:proofErr w:type="spellStart"/>
      <w:ins w:id="27" w:author="Sam Williams" w:date="2023-04-06T15:16:00Z">
        <w:r w:rsidR="00301954" w:rsidRPr="00287DB2">
          <w:rPr>
            <w:rFonts w:ascii="Arial" w:hAnsi="Arial" w:cs="Arial"/>
            <w:sz w:val="17"/>
            <w:szCs w:val="17"/>
            <w:highlight w:val="yellow"/>
            <w:rPrChange w:id="28" w:author="Sam Williams" w:date="2023-04-06T15:34:00Z">
              <w:rPr>
                <w:rFonts w:ascii="Arial" w:hAnsi="Arial" w:cs="Arial"/>
                <w:sz w:val="17"/>
                <w:szCs w:val="17"/>
              </w:rPr>
            </w:rPrChange>
          </w:rPr>
          <w:t>spirotetronate</w:t>
        </w:r>
        <w:proofErr w:type="spellEnd"/>
        <w:r w:rsidR="00301954" w:rsidRPr="00287DB2">
          <w:rPr>
            <w:rFonts w:ascii="Arial" w:hAnsi="Arial" w:cs="Arial"/>
            <w:sz w:val="17"/>
            <w:szCs w:val="17"/>
            <w:highlight w:val="yellow"/>
            <w:rPrChange w:id="29" w:author="Sam Williams" w:date="2023-04-06T15:34:00Z">
              <w:rPr>
                <w:rFonts w:ascii="Arial" w:hAnsi="Arial" w:cs="Arial"/>
                <w:sz w:val="17"/>
                <w:szCs w:val="17"/>
              </w:rPr>
            </w:rPrChange>
          </w:rPr>
          <w:t>-forming</w:t>
        </w:r>
      </w:ins>
      <w:ins w:id="30" w:author="Sam Williams" w:date="2023-04-06T15:14:00Z">
        <w:r w:rsidR="00C6367C" w:rsidRPr="00287DB2">
          <w:rPr>
            <w:rFonts w:ascii="Arial" w:hAnsi="Arial" w:cs="Arial"/>
            <w:sz w:val="17"/>
            <w:szCs w:val="17"/>
            <w:highlight w:val="yellow"/>
            <w:rPrChange w:id="31" w:author="Sam Williams" w:date="2023-04-06T15:34:00Z">
              <w:rPr>
                <w:rFonts w:ascii="Arial" w:hAnsi="Arial" w:cs="Arial"/>
                <w:sz w:val="17"/>
                <w:szCs w:val="17"/>
              </w:rPr>
            </w:rPrChange>
          </w:rPr>
          <w:t xml:space="preserve"> </w:t>
        </w:r>
        <w:proofErr w:type="spellStart"/>
        <w:r w:rsidR="00C6367C" w:rsidRPr="00287DB2">
          <w:rPr>
            <w:rFonts w:ascii="Arial" w:hAnsi="Arial" w:cs="Arial"/>
            <w:sz w:val="17"/>
            <w:szCs w:val="17"/>
            <w:highlight w:val="yellow"/>
            <w:rPrChange w:id="32" w:author="Sam Williams" w:date="2023-04-06T15:34:00Z">
              <w:rPr>
                <w:rFonts w:ascii="Arial" w:hAnsi="Arial" w:cs="Arial"/>
                <w:sz w:val="17"/>
                <w:szCs w:val="17"/>
              </w:rPr>
            </w:rPrChange>
          </w:rPr>
          <w:t>cyclases</w:t>
        </w:r>
        <w:proofErr w:type="spellEnd"/>
        <w:r w:rsidR="00C6367C" w:rsidRPr="00287DB2">
          <w:rPr>
            <w:rFonts w:ascii="Arial" w:hAnsi="Arial" w:cs="Arial"/>
            <w:sz w:val="17"/>
            <w:szCs w:val="17"/>
            <w:highlight w:val="yellow"/>
            <w:rPrChange w:id="33" w:author="Sam Williams" w:date="2023-04-06T15:34:00Z">
              <w:rPr>
                <w:rFonts w:ascii="Arial" w:hAnsi="Arial" w:cs="Arial"/>
                <w:sz w:val="17"/>
                <w:szCs w:val="17"/>
              </w:rPr>
            </w:rPrChange>
          </w:rPr>
          <w:t xml:space="preserve"> </w:t>
        </w:r>
        <w:proofErr w:type="spellStart"/>
        <w:r w:rsidR="00C6367C" w:rsidRPr="00287DB2">
          <w:rPr>
            <w:rFonts w:ascii="Arial" w:hAnsi="Arial" w:cs="Arial"/>
            <w:sz w:val="17"/>
            <w:szCs w:val="17"/>
            <w:highlight w:val="yellow"/>
            <w:rPrChange w:id="34" w:author="Sam Williams" w:date="2023-04-06T15:34:00Z">
              <w:rPr>
                <w:rFonts w:ascii="Arial" w:hAnsi="Arial" w:cs="Arial"/>
                <w:sz w:val="17"/>
                <w:szCs w:val="17"/>
              </w:rPr>
            </w:rPrChange>
          </w:rPr>
          <w:t>claded</w:t>
        </w:r>
      </w:ins>
      <w:proofErr w:type="spellEnd"/>
      <w:ins w:id="35" w:author="Sam Williams" w:date="2023-04-06T15:29:00Z">
        <w:r w:rsidR="00E57DF8" w:rsidRPr="00287DB2">
          <w:rPr>
            <w:rFonts w:ascii="Arial" w:hAnsi="Arial" w:cs="Arial"/>
            <w:sz w:val="17"/>
            <w:szCs w:val="17"/>
            <w:highlight w:val="yellow"/>
            <w:rPrChange w:id="36" w:author="Sam Williams" w:date="2023-04-06T15:34:00Z">
              <w:rPr>
                <w:rFonts w:ascii="Arial" w:hAnsi="Arial" w:cs="Arial"/>
                <w:sz w:val="17"/>
                <w:szCs w:val="17"/>
              </w:rPr>
            </w:rPrChange>
          </w:rPr>
          <w:t xml:space="preserve"> </w:t>
        </w:r>
        <w:r w:rsidR="00997875" w:rsidRPr="00287DB2">
          <w:rPr>
            <w:rFonts w:ascii="Arial" w:hAnsi="Arial" w:cs="Arial"/>
            <w:sz w:val="17"/>
            <w:szCs w:val="17"/>
            <w:highlight w:val="yellow"/>
            <w:rPrChange w:id="37" w:author="Sam Williams" w:date="2023-04-06T15:34:00Z">
              <w:rPr>
                <w:rFonts w:ascii="Arial" w:hAnsi="Arial" w:cs="Arial"/>
                <w:sz w:val="17"/>
                <w:szCs w:val="17"/>
              </w:rPr>
            </w:rPrChange>
          </w:rPr>
          <w:t>clearly</w:t>
        </w:r>
      </w:ins>
      <w:ins w:id="38" w:author="Sam Williams" w:date="2023-04-06T15:14:00Z">
        <w:r w:rsidR="00C6367C" w:rsidRPr="00287DB2">
          <w:rPr>
            <w:rFonts w:ascii="Arial" w:hAnsi="Arial" w:cs="Arial"/>
            <w:sz w:val="17"/>
            <w:szCs w:val="17"/>
            <w:highlight w:val="yellow"/>
            <w:rPrChange w:id="39" w:author="Sam Williams" w:date="2023-04-06T15:34:00Z">
              <w:rPr>
                <w:rFonts w:ascii="Arial" w:hAnsi="Arial" w:cs="Arial"/>
                <w:sz w:val="17"/>
                <w:szCs w:val="17"/>
              </w:rPr>
            </w:rPrChange>
          </w:rPr>
          <w:t xml:space="preserve"> together</w:t>
        </w:r>
      </w:ins>
      <w:ins w:id="40" w:author="Sam Williams" w:date="2023-04-06T15:29:00Z">
        <w:r w:rsidR="00997875" w:rsidRPr="00287DB2">
          <w:rPr>
            <w:rFonts w:ascii="Arial" w:hAnsi="Arial" w:cs="Arial"/>
            <w:sz w:val="17"/>
            <w:szCs w:val="17"/>
            <w:highlight w:val="yellow"/>
            <w:rPrChange w:id="41" w:author="Sam Williams" w:date="2023-04-06T15:34:00Z">
              <w:rPr>
                <w:rFonts w:ascii="Arial" w:hAnsi="Arial" w:cs="Arial"/>
                <w:sz w:val="17"/>
                <w:szCs w:val="17"/>
              </w:rPr>
            </w:rPrChange>
          </w:rPr>
          <w:t>.</w:t>
        </w:r>
      </w:ins>
      <w:ins w:id="42" w:author="Sam Williams" w:date="2023-04-06T15:15:00Z">
        <w:r w:rsidR="00301954" w:rsidRPr="00287DB2">
          <w:rPr>
            <w:rFonts w:ascii="Arial" w:hAnsi="Arial" w:cs="Arial"/>
            <w:sz w:val="17"/>
            <w:szCs w:val="17"/>
            <w:highlight w:val="yellow"/>
            <w:rPrChange w:id="43" w:author="Sam Williams" w:date="2023-04-06T15:34:00Z">
              <w:rPr>
                <w:rFonts w:ascii="Arial" w:hAnsi="Arial" w:cs="Arial"/>
                <w:sz w:val="17"/>
                <w:szCs w:val="17"/>
              </w:rPr>
            </w:rPrChange>
          </w:rPr>
          <w:t xml:space="preserve"> </w:t>
        </w:r>
      </w:ins>
      <w:ins w:id="44" w:author="Sam Williams" w:date="2023-04-06T15:29:00Z">
        <w:r w:rsidR="00997875" w:rsidRPr="00287DB2">
          <w:rPr>
            <w:rFonts w:ascii="Arial" w:hAnsi="Arial" w:cs="Arial"/>
            <w:sz w:val="17"/>
            <w:szCs w:val="17"/>
            <w:highlight w:val="yellow"/>
            <w:rPrChange w:id="45" w:author="Sam Williams" w:date="2023-04-06T15:34:00Z">
              <w:rPr>
                <w:rFonts w:ascii="Arial" w:hAnsi="Arial" w:cs="Arial"/>
                <w:sz w:val="17"/>
                <w:szCs w:val="17"/>
              </w:rPr>
            </w:rPrChange>
          </w:rPr>
          <w:t>T</w:t>
        </w:r>
      </w:ins>
      <w:ins w:id="46" w:author="Sam Williams" w:date="2023-04-06T15:15:00Z">
        <w:r w:rsidR="00301954" w:rsidRPr="00287DB2">
          <w:rPr>
            <w:rFonts w:ascii="Arial" w:hAnsi="Arial" w:cs="Arial"/>
            <w:sz w:val="17"/>
            <w:szCs w:val="17"/>
            <w:highlight w:val="yellow"/>
            <w:rPrChange w:id="47" w:author="Sam Williams" w:date="2023-04-06T15:34:00Z">
              <w:rPr>
                <w:rFonts w:ascii="Arial" w:hAnsi="Arial" w:cs="Arial"/>
                <w:sz w:val="17"/>
                <w:szCs w:val="17"/>
              </w:rPr>
            </w:rPrChange>
          </w:rPr>
          <w:t xml:space="preserve">he </w:t>
        </w:r>
      </w:ins>
      <w:ins w:id="48" w:author="Sam Williams" w:date="2023-04-06T15:29:00Z">
        <w:r w:rsidR="00997875" w:rsidRPr="00287DB2">
          <w:rPr>
            <w:rFonts w:ascii="Arial" w:hAnsi="Arial" w:cs="Arial"/>
            <w:sz w:val="17"/>
            <w:szCs w:val="17"/>
            <w:highlight w:val="yellow"/>
            <w:rPrChange w:id="49" w:author="Sam Williams" w:date="2023-04-06T15:34:00Z">
              <w:rPr>
                <w:rFonts w:ascii="Arial" w:hAnsi="Arial" w:cs="Arial"/>
                <w:sz w:val="17"/>
                <w:szCs w:val="17"/>
              </w:rPr>
            </w:rPrChange>
          </w:rPr>
          <w:t>three</w:t>
        </w:r>
      </w:ins>
      <w:ins w:id="50" w:author="Sam Williams" w:date="2023-04-06T15:15:00Z">
        <w:r w:rsidR="00301954" w:rsidRPr="00287DB2">
          <w:rPr>
            <w:rFonts w:ascii="Arial" w:hAnsi="Arial" w:cs="Arial"/>
            <w:sz w:val="17"/>
            <w:szCs w:val="17"/>
            <w:highlight w:val="yellow"/>
            <w:rPrChange w:id="51" w:author="Sam Williams" w:date="2023-04-06T15:34:00Z">
              <w:rPr>
                <w:rFonts w:ascii="Arial" w:hAnsi="Arial" w:cs="Arial"/>
                <w:sz w:val="17"/>
                <w:szCs w:val="17"/>
              </w:rPr>
            </w:rPrChange>
          </w:rPr>
          <w:t xml:space="preserve"> </w:t>
        </w:r>
        <w:proofErr w:type="spellStart"/>
        <w:r w:rsidR="00301954" w:rsidRPr="00287DB2">
          <w:rPr>
            <w:rFonts w:ascii="Arial" w:hAnsi="Arial" w:cs="Arial"/>
            <w:sz w:val="17"/>
            <w:szCs w:val="17"/>
            <w:highlight w:val="yellow"/>
            <w:rPrChange w:id="52" w:author="Sam Williams" w:date="2023-04-06T15:34:00Z">
              <w:rPr>
                <w:rFonts w:ascii="Arial" w:hAnsi="Arial" w:cs="Arial"/>
                <w:sz w:val="17"/>
                <w:szCs w:val="17"/>
              </w:rPr>
            </w:rPrChange>
          </w:rPr>
          <w:t>abyssomicin</w:t>
        </w:r>
        <w:proofErr w:type="spellEnd"/>
        <w:r w:rsidR="00301954" w:rsidRPr="00287DB2">
          <w:rPr>
            <w:rFonts w:ascii="Arial" w:hAnsi="Arial" w:cs="Arial"/>
            <w:sz w:val="17"/>
            <w:szCs w:val="17"/>
            <w:highlight w:val="yellow"/>
            <w:rPrChange w:id="53" w:author="Sam Williams" w:date="2023-04-06T15:34:00Z">
              <w:rPr>
                <w:rFonts w:ascii="Arial" w:hAnsi="Arial" w:cs="Arial"/>
                <w:sz w:val="17"/>
                <w:szCs w:val="17"/>
              </w:rPr>
            </w:rPrChange>
          </w:rPr>
          <w:t xml:space="preserve"> </w:t>
        </w:r>
      </w:ins>
      <w:proofErr w:type="spellStart"/>
      <w:ins w:id="54" w:author="Sam Williams" w:date="2023-04-06T15:29:00Z">
        <w:r w:rsidR="00997875" w:rsidRPr="00287DB2">
          <w:rPr>
            <w:rFonts w:ascii="Arial" w:hAnsi="Arial" w:cs="Arial"/>
            <w:sz w:val="17"/>
            <w:szCs w:val="17"/>
            <w:highlight w:val="yellow"/>
            <w:rPrChange w:id="55" w:author="Sam Williams" w:date="2023-04-06T15:34:00Z">
              <w:rPr>
                <w:rFonts w:ascii="Arial" w:hAnsi="Arial" w:cs="Arial"/>
                <w:sz w:val="17"/>
                <w:szCs w:val="17"/>
              </w:rPr>
            </w:rPrChange>
          </w:rPr>
          <w:t>diels-alderases</w:t>
        </w:r>
      </w:ins>
      <w:proofErr w:type="spellEnd"/>
      <w:ins w:id="56" w:author="Sam Williams" w:date="2023-04-06T15:15:00Z">
        <w:r w:rsidR="00301954" w:rsidRPr="00287DB2">
          <w:rPr>
            <w:rFonts w:ascii="Arial" w:hAnsi="Arial" w:cs="Arial"/>
            <w:sz w:val="17"/>
            <w:szCs w:val="17"/>
            <w:highlight w:val="yellow"/>
            <w:rPrChange w:id="57" w:author="Sam Williams" w:date="2023-04-06T15:34:00Z">
              <w:rPr>
                <w:rFonts w:ascii="Arial" w:hAnsi="Arial" w:cs="Arial"/>
                <w:sz w:val="17"/>
                <w:szCs w:val="17"/>
              </w:rPr>
            </w:rPrChange>
          </w:rPr>
          <w:t xml:space="preserve"> (</w:t>
        </w:r>
        <w:proofErr w:type="spellStart"/>
        <w:r w:rsidR="00301954" w:rsidRPr="00287DB2">
          <w:rPr>
            <w:rFonts w:ascii="Arial" w:hAnsi="Arial" w:cs="Arial"/>
            <w:sz w:val="17"/>
            <w:szCs w:val="17"/>
            <w:highlight w:val="yellow"/>
            <w:rPrChange w:id="58" w:author="Sam Williams" w:date="2023-04-06T15:34:00Z">
              <w:rPr>
                <w:rFonts w:ascii="Arial" w:hAnsi="Arial" w:cs="Arial"/>
                <w:sz w:val="17"/>
                <w:szCs w:val="17"/>
              </w:rPr>
            </w:rPrChange>
          </w:rPr>
          <w:t>AbmU</w:t>
        </w:r>
        <w:proofErr w:type="spellEnd"/>
        <w:r w:rsidR="00301954" w:rsidRPr="00287DB2">
          <w:rPr>
            <w:rFonts w:ascii="Arial" w:hAnsi="Arial" w:cs="Arial"/>
            <w:sz w:val="17"/>
            <w:szCs w:val="17"/>
            <w:highlight w:val="yellow"/>
            <w:rPrChange w:id="59" w:author="Sam Williams" w:date="2023-04-06T15:34:00Z">
              <w:rPr>
                <w:rFonts w:ascii="Arial" w:hAnsi="Arial" w:cs="Arial"/>
                <w:sz w:val="17"/>
                <w:szCs w:val="17"/>
              </w:rPr>
            </w:rPrChange>
          </w:rPr>
          <w:t xml:space="preserve">, AbyU and </w:t>
        </w:r>
        <w:proofErr w:type="spellStart"/>
        <w:r w:rsidR="00301954" w:rsidRPr="00287DB2">
          <w:rPr>
            <w:rFonts w:ascii="Arial" w:hAnsi="Arial" w:cs="Arial"/>
            <w:sz w:val="17"/>
            <w:szCs w:val="17"/>
            <w:highlight w:val="yellow"/>
            <w:rPrChange w:id="60" w:author="Sam Williams" w:date="2023-04-06T15:34:00Z">
              <w:rPr>
                <w:rFonts w:ascii="Arial" w:hAnsi="Arial" w:cs="Arial"/>
                <w:sz w:val="17"/>
                <w:szCs w:val="17"/>
              </w:rPr>
            </w:rPrChange>
          </w:rPr>
          <w:t>AbsU</w:t>
        </w:r>
      </w:ins>
      <w:proofErr w:type="spellEnd"/>
      <w:ins w:id="61" w:author="Sam Williams" w:date="2023-04-06T15:16:00Z">
        <w:r w:rsidR="00301954" w:rsidRPr="00287DB2">
          <w:rPr>
            <w:rFonts w:ascii="Arial" w:hAnsi="Arial" w:cs="Arial"/>
            <w:sz w:val="17"/>
            <w:szCs w:val="17"/>
            <w:highlight w:val="yellow"/>
            <w:rPrChange w:id="62" w:author="Sam Williams" w:date="2023-04-06T15:34:00Z">
              <w:rPr>
                <w:rFonts w:ascii="Arial" w:hAnsi="Arial" w:cs="Arial"/>
                <w:sz w:val="17"/>
                <w:szCs w:val="17"/>
              </w:rPr>
            </w:rPrChange>
          </w:rPr>
          <w:t>)</w:t>
        </w:r>
      </w:ins>
      <w:ins w:id="63" w:author="Sam Williams" w:date="2023-04-06T15:14:00Z">
        <w:r w:rsidR="00C26F51" w:rsidRPr="00287DB2">
          <w:rPr>
            <w:rFonts w:ascii="Arial" w:hAnsi="Arial" w:cs="Arial"/>
            <w:sz w:val="17"/>
            <w:szCs w:val="17"/>
            <w:highlight w:val="yellow"/>
            <w:rPrChange w:id="64" w:author="Sam Williams" w:date="2023-04-06T15:34:00Z">
              <w:rPr>
                <w:rFonts w:ascii="Arial" w:hAnsi="Arial" w:cs="Arial"/>
                <w:sz w:val="17"/>
                <w:szCs w:val="17"/>
              </w:rPr>
            </w:rPrChange>
          </w:rPr>
          <w:t xml:space="preserve"> </w:t>
        </w:r>
      </w:ins>
      <w:ins w:id="65" w:author="Sam Williams" w:date="2023-04-06T15:16:00Z">
        <w:r w:rsidR="004238D8" w:rsidRPr="00287DB2">
          <w:rPr>
            <w:rFonts w:ascii="Arial" w:hAnsi="Arial" w:cs="Arial"/>
            <w:sz w:val="17"/>
            <w:szCs w:val="17"/>
            <w:highlight w:val="yellow"/>
            <w:rPrChange w:id="66" w:author="Sam Williams" w:date="2023-04-06T15:34:00Z">
              <w:rPr>
                <w:rFonts w:ascii="Arial" w:hAnsi="Arial" w:cs="Arial"/>
                <w:sz w:val="17"/>
                <w:szCs w:val="17"/>
              </w:rPr>
            </w:rPrChange>
          </w:rPr>
          <w:t xml:space="preserve">formed a clade with 5 putative </w:t>
        </w:r>
      </w:ins>
      <w:proofErr w:type="spellStart"/>
      <w:ins w:id="67" w:author="Sam Williams" w:date="2023-04-06T15:30:00Z">
        <w:r w:rsidR="00F50764" w:rsidRPr="00287DB2">
          <w:rPr>
            <w:rFonts w:ascii="Arial" w:hAnsi="Arial" w:cs="Arial"/>
            <w:sz w:val="17"/>
            <w:szCs w:val="17"/>
            <w:highlight w:val="yellow"/>
            <w:rPrChange w:id="68" w:author="Sam Williams" w:date="2023-04-06T15:34:00Z">
              <w:rPr>
                <w:rFonts w:ascii="Arial" w:hAnsi="Arial" w:cs="Arial"/>
                <w:sz w:val="17"/>
                <w:szCs w:val="17"/>
              </w:rPr>
            </w:rPrChange>
          </w:rPr>
          <w:t>cyclases</w:t>
        </w:r>
        <w:proofErr w:type="spellEnd"/>
        <w:r w:rsidR="00B9037C" w:rsidRPr="00287DB2">
          <w:rPr>
            <w:rFonts w:ascii="Arial" w:hAnsi="Arial" w:cs="Arial"/>
            <w:sz w:val="17"/>
            <w:szCs w:val="17"/>
            <w:highlight w:val="yellow"/>
            <w:rPrChange w:id="69" w:author="Sam Williams" w:date="2023-04-06T15:34:00Z">
              <w:rPr>
                <w:rFonts w:ascii="Arial" w:hAnsi="Arial" w:cs="Arial"/>
                <w:sz w:val="17"/>
                <w:szCs w:val="17"/>
              </w:rPr>
            </w:rPrChange>
          </w:rPr>
          <w:t>,</w:t>
        </w:r>
      </w:ins>
      <w:ins w:id="70" w:author="Sam Williams" w:date="2023-04-06T15:16:00Z">
        <w:r w:rsidR="004238D8" w:rsidRPr="00287DB2">
          <w:rPr>
            <w:rFonts w:ascii="Arial" w:hAnsi="Arial" w:cs="Arial"/>
            <w:sz w:val="17"/>
            <w:szCs w:val="17"/>
            <w:highlight w:val="yellow"/>
            <w:rPrChange w:id="71" w:author="Sam Williams" w:date="2023-04-06T15:34:00Z">
              <w:rPr>
                <w:rFonts w:ascii="Arial" w:hAnsi="Arial" w:cs="Arial"/>
                <w:sz w:val="17"/>
                <w:szCs w:val="17"/>
              </w:rPr>
            </w:rPrChange>
          </w:rPr>
          <w:t xml:space="preserve"> including Cyc17</w:t>
        </w:r>
      </w:ins>
      <w:ins w:id="72" w:author="Sam Williams" w:date="2023-04-06T15:30:00Z">
        <w:r w:rsidR="00B9037C" w:rsidRPr="00287DB2">
          <w:rPr>
            <w:rFonts w:ascii="Arial" w:hAnsi="Arial" w:cs="Arial"/>
            <w:sz w:val="17"/>
            <w:szCs w:val="17"/>
            <w:highlight w:val="yellow"/>
            <w:rPrChange w:id="73" w:author="Sam Williams" w:date="2023-04-06T15:34:00Z">
              <w:rPr>
                <w:rFonts w:ascii="Arial" w:hAnsi="Arial" w:cs="Arial"/>
                <w:sz w:val="17"/>
                <w:szCs w:val="17"/>
              </w:rPr>
            </w:rPrChange>
          </w:rPr>
          <w:t>,</w:t>
        </w:r>
      </w:ins>
      <w:ins w:id="74" w:author="Sam Williams" w:date="2023-04-06T15:16:00Z">
        <w:r w:rsidR="004238D8" w:rsidRPr="00287DB2">
          <w:rPr>
            <w:rFonts w:ascii="Arial" w:hAnsi="Arial" w:cs="Arial"/>
            <w:sz w:val="17"/>
            <w:szCs w:val="17"/>
            <w:highlight w:val="yellow"/>
            <w:rPrChange w:id="75" w:author="Sam Williams" w:date="2023-04-06T15:34:00Z">
              <w:rPr>
                <w:rFonts w:ascii="Arial" w:hAnsi="Arial" w:cs="Arial"/>
                <w:sz w:val="17"/>
                <w:szCs w:val="17"/>
              </w:rPr>
            </w:rPrChange>
          </w:rPr>
          <w:t xml:space="preserve"> </w:t>
        </w:r>
      </w:ins>
      <w:ins w:id="76" w:author="Sam Williams" w:date="2023-04-06T15:17:00Z">
        <w:r w:rsidR="00FD6E46" w:rsidRPr="00287DB2">
          <w:rPr>
            <w:rFonts w:ascii="Arial" w:hAnsi="Arial" w:cs="Arial"/>
            <w:sz w:val="17"/>
            <w:szCs w:val="17"/>
            <w:highlight w:val="yellow"/>
            <w:rPrChange w:id="77" w:author="Sam Williams" w:date="2023-04-06T15:34:00Z">
              <w:rPr>
                <w:rFonts w:ascii="Arial" w:hAnsi="Arial" w:cs="Arial"/>
                <w:sz w:val="17"/>
                <w:szCs w:val="17"/>
              </w:rPr>
            </w:rPrChange>
          </w:rPr>
          <w:t xml:space="preserve">which is likely involved in the production of a </w:t>
        </w:r>
      </w:ins>
      <w:ins w:id="78" w:author="Sam Williams" w:date="2023-04-06T15:31:00Z">
        <w:r w:rsidR="00F43CC6" w:rsidRPr="00287DB2">
          <w:rPr>
            <w:rFonts w:ascii="Arial" w:hAnsi="Arial" w:cs="Arial"/>
            <w:sz w:val="17"/>
            <w:szCs w:val="17"/>
            <w:highlight w:val="yellow"/>
            <w:rPrChange w:id="79" w:author="Sam Williams" w:date="2023-04-06T15:34:00Z">
              <w:rPr>
                <w:rFonts w:ascii="Arial" w:hAnsi="Arial" w:cs="Arial"/>
                <w:sz w:val="17"/>
                <w:szCs w:val="17"/>
              </w:rPr>
            </w:rPrChange>
          </w:rPr>
          <w:t>recently discovered</w:t>
        </w:r>
      </w:ins>
      <w:ins w:id="80" w:author="Sam Williams" w:date="2023-04-06T15:17:00Z">
        <w:r w:rsidR="00FD6E46" w:rsidRPr="00287DB2">
          <w:rPr>
            <w:rFonts w:ascii="Arial" w:hAnsi="Arial" w:cs="Arial"/>
            <w:sz w:val="17"/>
            <w:szCs w:val="17"/>
            <w:highlight w:val="yellow"/>
            <w:rPrChange w:id="81" w:author="Sam Williams" w:date="2023-04-06T15:34:00Z">
              <w:rPr>
                <w:rFonts w:ascii="Arial" w:hAnsi="Arial" w:cs="Arial"/>
                <w:sz w:val="17"/>
                <w:szCs w:val="17"/>
              </w:rPr>
            </w:rPrChange>
          </w:rPr>
          <w:t xml:space="preserve"> class of </w:t>
        </w:r>
        <w:proofErr w:type="spellStart"/>
        <w:r w:rsidR="00FD6E46" w:rsidRPr="00287DB2">
          <w:rPr>
            <w:rFonts w:ascii="Arial" w:hAnsi="Arial" w:cs="Arial"/>
            <w:sz w:val="17"/>
            <w:szCs w:val="17"/>
            <w:highlight w:val="yellow"/>
            <w:rPrChange w:id="82" w:author="Sam Williams" w:date="2023-04-06T15:34:00Z">
              <w:rPr>
                <w:rFonts w:ascii="Arial" w:hAnsi="Arial" w:cs="Arial"/>
                <w:sz w:val="17"/>
                <w:szCs w:val="17"/>
              </w:rPr>
            </w:rPrChange>
          </w:rPr>
          <w:t>spirotetronates</w:t>
        </w:r>
        <w:proofErr w:type="spellEnd"/>
        <w:r w:rsidR="00FD6E46" w:rsidRPr="00287DB2">
          <w:rPr>
            <w:rFonts w:ascii="Arial" w:hAnsi="Arial" w:cs="Arial"/>
            <w:sz w:val="17"/>
            <w:szCs w:val="17"/>
            <w:highlight w:val="yellow"/>
            <w:rPrChange w:id="83" w:author="Sam Williams" w:date="2023-04-06T15:34:00Z">
              <w:rPr>
                <w:rFonts w:ascii="Arial" w:hAnsi="Arial" w:cs="Arial"/>
                <w:sz w:val="17"/>
                <w:szCs w:val="17"/>
              </w:rPr>
            </w:rPrChange>
          </w:rPr>
          <w:t xml:space="preserve"> the </w:t>
        </w:r>
        <w:proofErr w:type="spellStart"/>
        <w:r w:rsidR="00FD6E46" w:rsidRPr="00287DB2">
          <w:rPr>
            <w:rFonts w:ascii="Arial" w:hAnsi="Arial" w:cs="Arial"/>
            <w:sz w:val="17"/>
            <w:szCs w:val="17"/>
            <w:highlight w:val="yellow"/>
            <w:rPrChange w:id="84" w:author="Sam Williams" w:date="2023-04-06T15:34:00Z">
              <w:rPr>
                <w:rFonts w:ascii="Arial" w:hAnsi="Arial" w:cs="Arial"/>
                <w:sz w:val="17"/>
                <w:szCs w:val="17"/>
              </w:rPr>
            </w:rPrChange>
          </w:rPr>
          <w:t>Wychimicins</w:t>
        </w:r>
        <w:proofErr w:type="spellEnd"/>
        <w:r w:rsidR="00023634" w:rsidRPr="00287DB2">
          <w:rPr>
            <w:rFonts w:ascii="Arial" w:hAnsi="Arial" w:cs="Arial"/>
            <w:sz w:val="17"/>
            <w:szCs w:val="17"/>
            <w:highlight w:val="yellow"/>
            <w:rPrChange w:id="85" w:author="Sam Williams" w:date="2023-04-06T15:34:00Z">
              <w:rPr>
                <w:rFonts w:ascii="Arial" w:hAnsi="Arial" w:cs="Arial"/>
                <w:sz w:val="17"/>
                <w:szCs w:val="17"/>
              </w:rPr>
            </w:rPrChange>
          </w:rPr>
          <w:t xml:space="preserve"> (ref). The phylogenetic analysis potentially explained </w:t>
        </w:r>
      </w:ins>
      <w:ins w:id="86" w:author="Sam Williams" w:date="2023-04-06T15:32:00Z">
        <w:r w:rsidR="0032130F" w:rsidRPr="00287DB2">
          <w:rPr>
            <w:rFonts w:ascii="Arial" w:hAnsi="Arial" w:cs="Arial"/>
            <w:sz w:val="17"/>
            <w:szCs w:val="17"/>
            <w:highlight w:val="yellow"/>
            <w:rPrChange w:id="87" w:author="Sam Williams" w:date="2023-04-06T15:34:00Z">
              <w:rPr>
                <w:rFonts w:ascii="Arial" w:hAnsi="Arial" w:cs="Arial"/>
                <w:sz w:val="17"/>
                <w:szCs w:val="17"/>
              </w:rPr>
            </w:rPrChange>
          </w:rPr>
          <w:t xml:space="preserve">the adoption of non-β-barrel folds </w:t>
        </w:r>
        <w:r w:rsidR="00AF0C41" w:rsidRPr="00287DB2">
          <w:rPr>
            <w:rFonts w:ascii="Arial" w:hAnsi="Arial" w:cs="Arial"/>
            <w:sz w:val="17"/>
            <w:szCs w:val="17"/>
            <w:highlight w:val="yellow"/>
            <w:rPrChange w:id="88" w:author="Sam Williams" w:date="2023-04-06T15:34:00Z">
              <w:rPr>
                <w:rFonts w:ascii="Arial" w:hAnsi="Arial" w:cs="Arial"/>
                <w:sz w:val="17"/>
                <w:szCs w:val="17"/>
              </w:rPr>
            </w:rPrChange>
          </w:rPr>
          <w:t xml:space="preserve">in </w:t>
        </w:r>
      </w:ins>
      <w:ins w:id="89" w:author="Sam Williams" w:date="2023-04-06T15:18:00Z">
        <w:r w:rsidR="00917256" w:rsidRPr="00287DB2">
          <w:rPr>
            <w:rFonts w:ascii="Arial" w:hAnsi="Arial" w:cs="Arial"/>
            <w:sz w:val="17"/>
            <w:szCs w:val="17"/>
            <w:highlight w:val="yellow"/>
            <w:rPrChange w:id="90" w:author="Sam Williams" w:date="2023-04-06T15:34:00Z">
              <w:rPr>
                <w:rFonts w:ascii="Arial" w:hAnsi="Arial" w:cs="Arial"/>
                <w:sz w:val="17"/>
                <w:szCs w:val="17"/>
              </w:rPr>
            </w:rPrChange>
          </w:rPr>
          <w:t>Cyc06, Cyc12, and Cyc13</w:t>
        </w:r>
      </w:ins>
      <w:ins w:id="91" w:author="Sam Williams" w:date="2023-04-06T15:32:00Z">
        <w:r w:rsidR="00AF0C41" w:rsidRPr="00287DB2">
          <w:rPr>
            <w:rFonts w:ascii="Arial" w:hAnsi="Arial" w:cs="Arial"/>
            <w:sz w:val="17"/>
            <w:szCs w:val="17"/>
            <w:highlight w:val="yellow"/>
            <w:rPrChange w:id="92" w:author="Sam Williams" w:date="2023-04-06T15:34:00Z">
              <w:rPr>
                <w:rFonts w:ascii="Arial" w:hAnsi="Arial" w:cs="Arial"/>
                <w:sz w:val="17"/>
                <w:szCs w:val="17"/>
              </w:rPr>
            </w:rPrChange>
          </w:rPr>
          <w:t>,</w:t>
        </w:r>
      </w:ins>
      <w:ins w:id="93" w:author="Sam Williams" w:date="2023-04-06T15:18:00Z">
        <w:r w:rsidR="00917256" w:rsidRPr="00287DB2">
          <w:rPr>
            <w:rFonts w:ascii="Arial" w:hAnsi="Arial" w:cs="Arial"/>
            <w:sz w:val="17"/>
            <w:szCs w:val="17"/>
            <w:highlight w:val="yellow"/>
            <w:rPrChange w:id="94" w:author="Sam Williams" w:date="2023-04-06T15:34:00Z">
              <w:rPr>
                <w:rFonts w:ascii="Arial" w:hAnsi="Arial" w:cs="Arial"/>
                <w:sz w:val="17"/>
                <w:szCs w:val="17"/>
              </w:rPr>
            </w:rPrChange>
          </w:rPr>
          <w:t xml:space="preserve"> with all </w:t>
        </w:r>
      </w:ins>
      <w:ins w:id="95" w:author="Sam Williams" w:date="2023-04-06T15:33:00Z">
        <w:r w:rsidR="00AF0C41" w:rsidRPr="00287DB2">
          <w:rPr>
            <w:rFonts w:ascii="Arial" w:hAnsi="Arial" w:cs="Arial"/>
            <w:sz w:val="17"/>
            <w:szCs w:val="17"/>
            <w:highlight w:val="yellow"/>
            <w:rPrChange w:id="96" w:author="Sam Williams" w:date="2023-04-06T15:34:00Z">
              <w:rPr>
                <w:rFonts w:ascii="Arial" w:hAnsi="Arial" w:cs="Arial"/>
                <w:sz w:val="17"/>
                <w:szCs w:val="17"/>
              </w:rPr>
            </w:rPrChange>
          </w:rPr>
          <w:t>three</w:t>
        </w:r>
      </w:ins>
      <w:ins w:id="97" w:author="Sam Williams" w:date="2023-04-06T15:18:00Z">
        <w:r w:rsidR="00917256" w:rsidRPr="00287DB2">
          <w:rPr>
            <w:rFonts w:ascii="Arial" w:hAnsi="Arial" w:cs="Arial"/>
            <w:sz w:val="17"/>
            <w:szCs w:val="17"/>
            <w:highlight w:val="yellow"/>
            <w:rPrChange w:id="98" w:author="Sam Williams" w:date="2023-04-06T15:34:00Z">
              <w:rPr>
                <w:rFonts w:ascii="Arial" w:hAnsi="Arial" w:cs="Arial"/>
                <w:sz w:val="17"/>
                <w:szCs w:val="17"/>
              </w:rPr>
            </w:rPrChange>
          </w:rPr>
          <w:t xml:space="preserve"> </w:t>
        </w:r>
      </w:ins>
      <w:ins w:id="99" w:author="Sam Williams" w:date="2023-04-06T15:33:00Z">
        <w:r w:rsidR="00AF0C41" w:rsidRPr="00287DB2">
          <w:rPr>
            <w:rFonts w:ascii="Arial" w:hAnsi="Arial" w:cs="Arial"/>
            <w:sz w:val="17"/>
            <w:szCs w:val="17"/>
            <w:highlight w:val="yellow"/>
            <w:rPrChange w:id="100" w:author="Sam Williams" w:date="2023-04-06T15:34:00Z">
              <w:rPr>
                <w:rFonts w:ascii="Arial" w:hAnsi="Arial" w:cs="Arial"/>
                <w:sz w:val="17"/>
                <w:szCs w:val="17"/>
              </w:rPr>
            </w:rPrChange>
          </w:rPr>
          <w:t>showing stronger evolutionary relationships with</w:t>
        </w:r>
      </w:ins>
      <w:ins w:id="101" w:author="Sam Williams" w:date="2023-04-06T15:19:00Z">
        <w:r w:rsidR="00386443" w:rsidRPr="00287DB2">
          <w:rPr>
            <w:rFonts w:ascii="Arial" w:hAnsi="Arial" w:cs="Arial"/>
            <w:sz w:val="17"/>
            <w:szCs w:val="17"/>
            <w:highlight w:val="yellow"/>
            <w:rPrChange w:id="102" w:author="Sam Williams" w:date="2023-04-06T15:34:00Z">
              <w:rPr>
                <w:rFonts w:ascii="Arial" w:hAnsi="Arial" w:cs="Arial"/>
                <w:sz w:val="17"/>
                <w:szCs w:val="17"/>
              </w:rPr>
            </w:rPrChange>
          </w:rPr>
          <w:t xml:space="preserve"> non-</w:t>
        </w:r>
        <w:proofErr w:type="spellStart"/>
        <w:r w:rsidR="00386443" w:rsidRPr="00287DB2">
          <w:rPr>
            <w:rFonts w:ascii="Arial" w:hAnsi="Arial" w:cs="Arial"/>
            <w:sz w:val="17"/>
            <w:szCs w:val="17"/>
            <w:highlight w:val="yellow"/>
            <w:rPrChange w:id="103" w:author="Sam Williams" w:date="2023-04-06T15:34:00Z">
              <w:rPr>
                <w:rFonts w:ascii="Arial" w:hAnsi="Arial" w:cs="Arial"/>
                <w:sz w:val="17"/>
                <w:szCs w:val="17"/>
              </w:rPr>
            </w:rPrChange>
          </w:rPr>
          <w:t>spirotetranate</w:t>
        </w:r>
        <w:proofErr w:type="spellEnd"/>
        <w:r w:rsidR="00386443" w:rsidRPr="00287DB2">
          <w:rPr>
            <w:rFonts w:ascii="Arial" w:hAnsi="Arial" w:cs="Arial"/>
            <w:sz w:val="17"/>
            <w:szCs w:val="17"/>
            <w:highlight w:val="yellow"/>
            <w:rPrChange w:id="104" w:author="Sam Williams" w:date="2023-04-06T15:34:00Z">
              <w:rPr>
                <w:rFonts w:ascii="Arial" w:hAnsi="Arial" w:cs="Arial"/>
                <w:sz w:val="17"/>
                <w:szCs w:val="17"/>
              </w:rPr>
            </w:rPrChange>
          </w:rPr>
          <w:t xml:space="preserve"> forming </w:t>
        </w:r>
        <w:proofErr w:type="spellStart"/>
        <w:r w:rsidR="00386443" w:rsidRPr="00287DB2">
          <w:rPr>
            <w:rFonts w:ascii="Arial" w:hAnsi="Arial" w:cs="Arial"/>
            <w:sz w:val="17"/>
            <w:szCs w:val="17"/>
            <w:highlight w:val="yellow"/>
            <w:rPrChange w:id="105" w:author="Sam Williams" w:date="2023-04-06T15:34:00Z">
              <w:rPr>
                <w:rFonts w:ascii="Arial" w:hAnsi="Arial" w:cs="Arial"/>
                <w:sz w:val="17"/>
                <w:szCs w:val="17"/>
              </w:rPr>
            </w:rPrChange>
          </w:rPr>
          <w:t>cyclases</w:t>
        </w:r>
        <w:proofErr w:type="spellEnd"/>
        <w:r w:rsidR="00386443" w:rsidRPr="00287DB2">
          <w:rPr>
            <w:rFonts w:ascii="Arial" w:hAnsi="Arial" w:cs="Arial"/>
            <w:sz w:val="17"/>
            <w:szCs w:val="17"/>
            <w:highlight w:val="yellow"/>
            <w:rPrChange w:id="106" w:author="Sam Williams" w:date="2023-04-06T15:34:00Z">
              <w:rPr>
                <w:rFonts w:ascii="Arial" w:hAnsi="Arial" w:cs="Arial"/>
                <w:sz w:val="17"/>
                <w:szCs w:val="17"/>
              </w:rPr>
            </w:rPrChange>
          </w:rPr>
          <w:t>.</w:t>
        </w:r>
      </w:ins>
      <w:ins w:id="107" w:author="Sam Williams" w:date="2023-04-06T15:18:00Z">
        <w:r w:rsidR="00917256">
          <w:rPr>
            <w:rFonts w:ascii="Arial" w:hAnsi="Arial" w:cs="Arial"/>
            <w:sz w:val="17"/>
            <w:szCs w:val="17"/>
          </w:rPr>
          <w:t xml:space="preserve"> </w:t>
        </w:r>
      </w:ins>
      <w:r w:rsidR="00133D56">
        <w:rPr>
          <w:rFonts w:ascii="Arial" w:hAnsi="Arial" w:cs="Arial"/>
          <w:sz w:val="17"/>
          <w:szCs w:val="17"/>
        </w:rPr>
        <w:t>To enable activity screening of library members each</w:t>
      </w:r>
      <w:r w:rsidR="00133D56" w:rsidRPr="005A4D68">
        <w:rPr>
          <w:rFonts w:ascii="Arial" w:hAnsi="Arial" w:cs="Arial"/>
          <w:sz w:val="17"/>
          <w:szCs w:val="17"/>
        </w:rPr>
        <w:t xml:space="preserve"> enzyme </w:t>
      </w:r>
      <w:r w:rsidR="00133D56">
        <w:rPr>
          <w:rFonts w:ascii="Arial" w:hAnsi="Arial" w:cs="Arial"/>
          <w:sz w:val="17"/>
          <w:szCs w:val="17"/>
        </w:rPr>
        <w:t xml:space="preserve">was </w:t>
      </w:r>
      <w:r w:rsidR="00133D56" w:rsidRPr="005A4D68">
        <w:rPr>
          <w:rFonts w:ascii="Arial" w:hAnsi="Arial" w:cs="Arial"/>
          <w:sz w:val="17"/>
          <w:szCs w:val="17"/>
        </w:rPr>
        <w:t xml:space="preserve">recombinantly </w:t>
      </w:r>
      <w:r w:rsidR="00133D56">
        <w:rPr>
          <w:rFonts w:ascii="Arial" w:hAnsi="Arial" w:cs="Arial"/>
          <w:sz w:val="17"/>
          <w:szCs w:val="17"/>
        </w:rPr>
        <w:t>over-expressed in</w:t>
      </w:r>
      <w:r w:rsidR="00133D56" w:rsidRPr="005A4D68">
        <w:rPr>
          <w:rFonts w:ascii="Arial" w:hAnsi="Arial" w:cs="Arial"/>
          <w:sz w:val="17"/>
          <w:szCs w:val="17"/>
        </w:rPr>
        <w:t xml:space="preserve"> </w:t>
      </w:r>
      <w:r w:rsidR="00133D56" w:rsidRPr="005A4D68">
        <w:rPr>
          <w:rFonts w:ascii="Arial" w:hAnsi="Arial" w:cs="Arial"/>
          <w:i/>
          <w:iCs/>
          <w:sz w:val="17"/>
          <w:szCs w:val="17"/>
        </w:rPr>
        <w:t>Escherichia coli</w:t>
      </w:r>
      <w:r w:rsidR="00133D56" w:rsidRPr="005A4D68">
        <w:rPr>
          <w:rFonts w:ascii="Arial" w:hAnsi="Arial" w:cs="Arial"/>
          <w:sz w:val="17"/>
          <w:szCs w:val="17"/>
        </w:rPr>
        <w:t xml:space="preserve"> </w:t>
      </w:r>
      <w:r w:rsidR="00133D56">
        <w:rPr>
          <w:rFonts w:ascii="Arial" w:hAnsi="Arial" w:cs="Arial"/>
          <w:sz w:val="17"/>
          <w:szCs w:val="17"/>
        </w:rPr>
        <w:t>and was soluble purified to homogeneity</w:t>
      </w:r>
      <w:r w:rsidR="00133D56" w:rsidRPr="005A4D68">
        <w:rPr>
          <w:rFonts w:ascii="Arial" w:hAnsi="Arial" w:cs="Arial"/>
          <w:sz w:val="17"/>
          <w:szCs w:val="17"/>
        </w:rPr>
        <w:t xml:space="preserve">. </w:t>
      </w:r>
      <w:r w:rsidR="00133D56">
        <w:rPr>
          <w:rFonts w:ascii="Arial" w:hAnsi="Arial" w:cs="Arial"/>
          <w:sz w:val="17"/>
          <w:szCs w:val="17"/>
        </w:rPr>
        <w:t xml:space="preserve">To expedite this </w:t>
      </w:r>
      <w:proofErr w:type="gramStart"/>
      <w:r w:rsidR="00133D56">
        <w:rPr>
          <w:rFonts w:ascii="Arial" w:hAnsi="Arial" w:cs="Arial"/>
          <w:sz w:val="17"/>
          <w:szCs w:val="17"/>
        </w:rPr>
        <w:t>process</w:t>
      </w:r>
      <w:proofErr w:type="gramEnd"/>
      <w:r w:rsidR="00133D56" w:rsidRPr="005A4D68">
        <w:rPr>
          <w:rFonts w:ascii="Arial" w:hAnsi="Arial" w:cs="Arial"/>
          <w:sz w:val="17"/>
          <w:szCs w:val="17"/>
        </w:rPr>
        <w:t xml:space="preserve"> </w:t>
      </w:r>
      <w:r w:rsidR="00133D56">
        <w:rPr>
          <w:rFonts w:ascii="Arial" w:hAnsi="Arial" w:cs="Arial"/>
          <w:sz w:val="17"/>
          <w:szCs w:val="17"/>
        </w:rPr>
        <w:t xml:space="preserve">we </w:t>
      </w:r>
      <w:r w:rsidR="00133D56" w:rsidRPr="005A4D68">
        <w:rPr>
          <w:rFonts w:ascii="Arial" w:hAnsi="Arial" w:cs="Arial"/>
          <w:sz w:val="17"/>
          <w:szCs w:val="17"/>
        </w:rPr>
        <w:t>established a semi-automated protein-production workflow</w:t>
      </w:r>
      <w:r w:rsidR="00133D56">
        <w:rPr>
          <w:rFonts w:ascii="Arial" w:hAnsi="Arial" w:cs="Arial"/>
          <w:sz w:val="17"/>
          <w:szCs w:val="17"/>
        </w:rPr>
        <w:t xml:space="preserve"> which enabled us to prepare 12 purified proteins per week and</w:t>
      </w:r>
      <w:r w:rsidR="00133D56" w:rsidRPr="005A4D68">
        <w:rPr>
          <w:rFonts w:ascii="Arial" w:hAnsi="Arial" w:cs="Arial"/>
          <w:sz w:val="17"/>
          <w:szCs w:val="17"/>
        </w:rPr>
        <w:t xml:space="preserve"> i</w:t>
      </w:r>
      <w:r w:rsidR="00133D56">
        <w:rPr>
          <w:rFonts w:ascii="Arial" w:hAnsi="Arial" w:cs="Arial"/>
          <w:sz w:val="17"/>
          <w:szCs w:val="17"/>
        </w:rPr>
        <w:t>nvolved</w:t>
      </w:r>
      <w:r w:rsidR="00133D56" w:rsidRPr="005A4D68">
        <w:rPr>
          <w:rFonts w:ascii="Arial" w:hAnsi="Arial" w:cs="Arial"/>
          <w:sz w:val="17"/>
          <w:szCs w:val="17"/>
        </w:rPr>
        <w:t xml:space="preserve"> expression in auto-induction media, </w:t>
      </w:r>
      <w:r w:rsidR="00133D56">
        <w:rPr>
          <w:rFonts w:ascii="Arial" w:hAnsi="Arial" w:cs="Arial"/>
          <w:sz w:val="17"/>
          <w:szCs w:val="17"/>
        </w:rPr>
        <w:t xml:space="preserve">followed by </w:t>
      </w:r>
      <w:r w:rsidR="00133D56" w:rsidRPr="005A4D68">
        <w:rPr>
          <w:rFonts w:ascii="Arial" w:hAnsi="Arial" w:cs="Arial"/>
          <w:sz w:val="17"/>
          <w:szCs w:val="17"/>
        </w:rPr>
        <w:t xml:space="preserve">affinity and size exclusion chromatography. </w:t>
      </w:r>
      <w:r w:rsidR="00133D56">
        <w:rPr>
          <w:rFonts w:ascii="Arial" w:hAnsi="Arial" w:cs="Arial"/>
          <w:sz w:val="17"/>
          <w:szCs w:val="17"/>
        </w:rPr>
        <w:t>P</w:t>
      </w:r>
      <w:r w:rsidR="00133D56" w:rsidRPr="005A4D68">
        <w:rPr>
          <w:rFonts w:ascii="Arial" w:hAnsi="Arial" w:cs="Arial"/>
          <w:sz w:val="17"/>
          <w:szCs w:val="17"/>
        </w:rPr>
        <w:t xml:space="preserve">rotein </w:t>
      </w:r>
      <w:r w:rsidR="00133D56">
        <w:rPr>
          <w:rFonts w:ascii="Arial" w:hAnsi="Arial" w:cs="Arial"/>
          <w:sz w:val="17"/>
          <w:szCs w:val="17"/>
        </w:rPr>
        <w:t xml:space="preserve">identity and homogeneity </w:t>
      </w:r>
      <w:r w:rsidR="00133D56" w:rsidRPr="005A4D68">
        <w:rPr>
          <w:rFonts w:ascii="Arial" w:hAnsi="Arial" w:cs="Arial"/>
          <w:sz w:val="17"/>
          <w:szCs w:val="17"/>
        </w:rPr>
        <w:t>w</w:t>
      </w:r>
      <w:r w:rsidR="00133D56">
        <w:rPr>
          <w:rFonts w:ascii="Arial" w:hAnsi="Arial" w:cs="Arial"/>
          <w:sz w:val="17"/>
          <w:szCs w:val="17"/>
        </w:rPr>
        <w:t>ere</w:t>
      </w:r>
      <w:r w:rsidR="00133D56" w:rsidRPr="005A4D68">
        <w:rPr>
          <w:rFonts w:ascii="Arial" w:hAnsi="Arial" w:cs="Arial"/>
          <w:sz w:val="17"/>
          <w:szCs w:val="17"/>
        </w:rPr>
        <w:t xml:space="preserve"> evaluated by SDS-PAGE</w:t>
      </w:r>
      <w:r w:rsidR="00133D56">
        <w:rPr>
          <w:rFonts w:ascii="Arial" w:hAnsi="Arial" w:cs="Arial"/>
          <w:sz w:val="17"/>
          <w:szCs w:val="17"/>
        </w:rPr>
        <w:t xml:space="preserve"> </w:t>
      </w:r>
      <w:r w:rsidR="00133D56">
        <w:rPr>
          <w:rFonts w:ascii="Arial" w:hAnsi="Arial" w:cs="Arial"/>
          <w:sz w:val="17"/>
          <w:szCs w:val="17"/>
        </w:rPr>
        <w:lastRenderedPageBreak/>
        <w:t>analysis</w:t>
      </w:r>
      <w:r w:rsidR="00133D56" w:rsidRPr="005A4D68">
        <w:rPr>
          <w:rFonts w:ascii="Arial" w:hAnsi="Arial" w:cs="Arial"/>
          <w:sz w:val="17"/>
          <w:szCs w:val="17"/>
        </w:rPr>
        <w:t>, melting temperature (T</w:t>
      </w:r>
      <w:r w:rsidR="00133D56" w:rsidRPr="005A4D68">
        <w:rPr>
          <w:rFonts w:ascii="Arial" w:hAnsi="Arial" w:cs="Arial"/>
          <w:sz w:val="17"/>
          <w:szCs w:val="17"/>
          <w:vertAlign w:val="subscript"/>
        </w:rPr>
        <w:t>M</w:t>
      </w:r>
      <w:r w:rsidR="00133D56" w:rsidRPr="005A4D68">
        <w:rPr>
          <w:rFonts w:ascii="Arial" w:hAnsi="Arial" w:cs="Arial"/>
          <w:sz w:val="17"/>
          <w:szCs w:val="17"/>
        </w:rPr>
        <w:t xml:space="preserve">) </w:t>
      </w:r>
      <w:r w:rsidR="00133D56">
        <w:rPr>
          <w:rFonts w:ascii="Arial" w:hAnsi="Arial" w:cs="Arial"/>
          <w:sz w:val="17"/>
          <w:szCs w:val="17"/>
        </w:rPr>
        <w:t xml:space="preserve">studies </w:t>
      </w:r>
      <w:r w:rsidR="00133D56" w:rsidRPr="005A4D68">
        <w:rPr>
          <w:rFonts w:ascii="Arial" w:hAnsi="Arial" w:cs="Arial"/>
          <w:sz w:val="17"/>
          <w:szCs w:val="17"/>
        </w:rPr>
        <w:t>and peptide mapping (</w:t>
      </w:r>
      <w:r w:rsidR="00133D56" w:rsidRPr="005A4D68">
        <w:rPr>
          <w:rFonts w:ascii="Arial" w:hAnsi="Arial" w:cs="Arial"/>
          <w:sz w:val="17"/>
          <w:szCs w:val="17"/>
          <w:highlight w:val="cyan"/>
        </w:rPr>
        <w:t>Table S</w:t>
      </w:r>
      <w:r w:rsidR="00133D56">
        <w:rPr>
          <w:rFonts w:ascii="Arial" w:hAnsi="Arial" w:cs="Arial"/>
          <w:sz w:val="17"/>
          <w:szCs w:val="17"/>
        </w:rPr>
        <w:t>6</w:t>
      </w:r>
      <w:r w:rsidR="00133D56" w:rsidRPr="005A4D68">
        <w:rPr>
          <w:rFonts w:ascii="Arial" w:hAnsi="Arial" w:cs="Arial"/>
          <w:sz w:val="17"/>
          <w:szCs w:val="17"/>
        </w:rPr>
        <w:t xml:space="preserve">). </w:t>
      </w:r>
      <w:r w:rsidR="00133D56">
        <w:rPr>
          <w:rFonts w:ascii="Arial" w:hAnsi="Arial" w:cs="Arial"/>
          <w:sz w:val="17"/>
          <w:szCs w:val="17"/>
        </w:rPr>
        <w:t>Of our target</w:t>
      </w:r>
      <w:r w:rsidR="00133D56" w:rsidRPr="005A4D68">
        <w:rPr>
          <w:rFonts w:ascii="Arial" w:hAnsi="Arial" w:cs="Arial"/>
          <w:sz w:val="17"/>
          <w:szCs w:val="17"/>
        </w:rPr>
        <w:t xml:space="preserve"> 45 proteins </w:t>
      </w:r>
      <w:r w:rsidR="00133D56">
        <w:rPr>
          <w:rFonts w:ascii="Arial" w:hAnsi="Arial" w:cs="Arial"/>
          <w:sz w:val="17"/>
          <w:szCs w:val="17"/>
        </w:rPr>
        <w:t>31 were successfully produced using this workflow, including</w:t>
      </w:r>
      <w:r w:rsidR="00133D56" w:rsidRPr="005A4D68">
        <w:rPr>
          <w:rFonts w:ascii="Arial" w:hAnsi="Arial" w:cs="Arial"/>
          <w:sz w:val="17"/>
          <w:szCs w:val="17"/>
        </w:rPr>
        <w:t xml:space="preserve"> </w:t>
      </w:r>
      <w:r w:rsidR="00133D56">
        <w:rPr>
          <w:rFonts w:ascii="Arial" w:hAnsi="Arial" w:cs="Arial"/>
          <w:sz w:val="17"/>
          <w:szCs w:val="17"/>
        </w:rPr>
        <w:t>12</w:t>
      </w:r>
      <w:r w:rsidR="00133D56" w:rsidRPr="005A4D68">
        <w:rPr>
          <w:rFonts w:ascii="Arial" w:hAnsi="Arial" w:cs="Arial"/>
          <w:sz w:val="17"/>
          <w:szCs w:val="17"/>
        </w:rPr>
        <w:t xml:space="preserve"> </w:t>
      </w:r>
      <w:proofErr w:type="spellStart"/>
      <w:r w:rsidR="00133D56" w:rsidRPr="005A4D68">
        <w:rPr>
          <w:rFonts w:ascii="Arial" w:hAnsi="Arial" w:cs="Arial"/>
          <w:sz w:val="17"/>
          <w:szCs w:val="17"/>
        </w:rPr>
        <w:t>spirotetronate</w:t>
      </w:r>
      <w:proofErr w:type="spellEnd"/>
      <w:r w:rsidR="00133D56" w:rsidRPr="005A4D68">
        <w:rPr>
          <w:rFonts w:ascii="Arial" w:hAnsi="Arial" w:cs="Arial"/>
          <w:sz w:val="17"/>
          <w:szCs w:val="17"/>
        </w:rPr>
        <w:t xml:space="preserve"> </w:t>
      </w:r>
      <w:proofErr w:type="spellStart"/>
      <w:r w:rsidR="00133D56" w:rsidRPr="005A4D68">
        <w:rPr>
          <w:rFonts w:ascii="Arial" w:hAnsi="Arial" w:cs="Arial"/>
          <w:sz w:val="17"/>
          <w:szCs w:val="17"/>
        </w:rPr>
        <w:t>cyclases</w:t>
      </w:r>
      <w:proofErr w:type="spellEnd"/>
      <w:r w:rsidR="00133D56" w:rsidRPr="005A4D68">
        <w:rPr>
          <w:rFonts w:ascii="Arial" w:hAnsi="Arial" w:cs="Arial"/>
          <w:sz w:val="17"/>
          <w:szCs w:val="17"/>
        </w:rPr>
        <w:t xml:space="preserve"> </w:t>
      </w:r>
      <w:r w:rsidR="00133D56">
        <w:rPr>
          <w:rFonts w:ascii="Arial" w:hAnsi="Arial" w:cs="Arial"/>
          <w:sz w:val="17"/>
          <w:szCs w:val="17"/>
        </w:rPr>
        <w:t>previously</w:t>
      </w:r>
      <w:r w:rsidR="00133D56" w:rsidRPr="005A4D68">
        <w:rPr>
          <w:rFonts w:ascii="Arial" w:hAnsi="Arial" w:cs="Arial"/>
          <w:sz w:val="17"/>
          <w:szCs w:val="17"/>
        </w:rPr>
        <w:t xml:space="preserve"> described in the literatur</w:t>
      </w:r>
      <w:r w:rsidR="00133D56">
        <w:rPr>
          <w:rFonts w:ascii="Arial" w:hAnsi="Arial" w:cs="Arial"/>
          <w:sz w:val="17"/>
          <w:szCs w:val="17"/>
        </w:rPr>
        <w:t>e. The only exceptions were the individual N- and C-terminal</w:t>
      </w:r>
      <w:r w:rsidR="00133D56" w:rsidRPr="005A4D68">
        <w:rPr>
          <w:rFonts w:ascii="Arial" w:hAnsi="Arial" w:cs="Arial"/>
          <w:sz w:val="17"/>
          <w:szCs w:val="17"/>
        </w:rPr>
        <w:t xml:space="preserve"> domains of </w:t>
      </w:r>
      <w:proofErr w:type="spellStart"/>
      <w:r w:rsidR="00133D56" w:rsidRPr="005A4D68">
        <w:rPr>
          <w:rFonts w:ascii="Arial" w:hAnsi="Arial" w:cs="Arial"/>
          <w:sz w:val="17"/>
          <w:szCs w:val="17"/>
        </w:rPr>
        <w:t>QmnH</w:t>
      </w:r>
      <w:proofErr w:type="spellEnd"/>
      <w:r w:rsidR="00133D56">
        <w:rPr>
          <w:rFonts w:ascii="Arial" w:hAnsi="Arial" w:cs="Arial"/>
          <w:sz w:val="17"/>
          <w:szCs w:val="17"/>
        </w:rPr>
        <w:t xml:space="preserve"> which proved recalcitrant to production using this approach</w:t>
      </w:r>
      <w:r w:rsidR="00133D56" w:rsidRPr="005A4D68">
        <w:rPr>
          <w:rFonts w:ascii="Arial" w:hAnsi="Arial" w:cs="Arial"/>
          <w:sz w:val="17"/>
          <w:szCs w:val="17"/>
        </w:rPr>
        <w:t xml:space="preserve">. </w:t>
      </w:r>
      <w:r w:rsidR="00133D56">
        <w:rPr>
          <w:rFonts w:ascii="Arial" w:hAnsi="Arial" w:cs="Arial"/>
          <w:sz w:val="17"/>
          <w:szCs w:val="17"/>
        </w:rPr>
        <w:t>Of</w:t>
      </w:r>
      <w:r w:rsidR="00133D56" w:rsidRPr="005A4D68">
        <w:rPr>
          <w:rFonts w:ascii="Arial" w:hAnsi="Arial" w:cs="Arial"/>
          <w:sz w:val="17"/>
          <w:szCs w:val="17"/>
        </w:rPr>
        <w:t xml:space="preserve"> the 12 selected sequences of putative </w:t>
      </w:r>
      <w:proofErr w:type="spellStart"/>
      <w:r w:rsidR="00133D56" w:rsidRPr="005A4D68">
        <w:rPr>
          <w:rFonts w:ascii="Arial" w:hAnsi="Arial" w:cs="Arial"/>
          <w:sz w:val="17"/>
          <w:szCs w:val="17"/>
        </w:rPr>
        <w:t>spirotetronate</w:t>
      </w:r>
      <w:proofErr w:type="spellEnd"/>
      <w:r w:rsidR="00133D56" w:rsidRPr="005A4D68">
        <w:rPr>
          <w:rFonts w:ascii="Arial" w:hAnsi="Arial" w:cs="Arial"/>
          <w:sz w:val="17"/>
          <w:szCs w:val="17"/>
        </w:rPr>
        <w:t xml:space="preserve"> </w:t>
      </w:r>
      <w:proofErr w:type="spellStart"/>
      <w:r w:rsidR="00133D56" w:rsidRPr="005A4D68">
        <w:rPr>
          <w:rFonts w:ascii="Arial" w:hAnsi="Arial" w:cs="Arial"/>
          <w:sz w:val="17"/>
          <w:szCs w:val="17"/>
        </w:rPr>
        <w:t>cyclases</w:t>
      </w:r>
      <w:proofErr w:type="spellEnd"/>
      <w:r w:rsidR="00133D56" w:rsidRPr="005A4D68">
        <w:rPr>
          <w:rFonts w:ascii="Arial" w:hAnsi="Arial" w:cs="Arial"/>
          <w:sz w:val="17"/>
          <w:szCs w:val="17"/>
        </w:rPr>
        <w:t xml:space="preserve">, 7 </w:t>
      </w:r>
      <w:r w:rsidR="00133D56">
        <w:rPr>
          <w:rFonts w:ascii="Arial" w:hAnsi="Arial" w:cs="Arial"/>
          <w:sz w:val="17"/>
          <w:szCs w:val="17"/>
        </w:rPr>
        <w:t xml:space="preserve">could be produced </w:t>
      </w:r>
      <w:proofErr w:type="spellStart"/>
      <w:r w:rsidR="00133D56">
        <w:rPr>
          <w:rFonts w:ascii="Arial" w:hAnsi="Arial" w:cs="Arial"/>
          <w:sz w:val="17"/>
          <w:szCs w:val="17"/>
        </w:rPr>
        <w:t>solubly</w:t>
      </w:r>
      <w:proofErr w:type="spellEnd"/>
      <w:r w:rsidR="00133D56">
        <w:rPr>
          <w:rFonts w:ascii="Arial" w:hAnsi="Arial" w:cs="Arial"/>
          <w:sz w:val="17"/>
          <w:szCs w:val="17"/>
        </w:rPr>
        <w:t xml:space="preserve"> and in high yields, with</w:t>
      </w:r>
      <w:r w:rsidR="00133D56" w:rsidRPr="005A4D68">
        <w:rPr>
          <w:rFonts w:ascii="Arial" w:hAnsi="Arial" w:cs="Arial"/>
          <w:sz w:val="17"/>
          <w:szCs w:val="17"/>
        </w:rPr>
        <w:t xml:space="preserve"> poor expression </w:t>
      </w:r>
      <w:r w:rsidR="00133D56">
        <w:rPr>
          <w:rFonts w:ascii="Arial" w:hAnsi="Arial" w:cs="Arial"/>
          <w:sz w:val="17"/>
          <w:szCs w:val="17"/>
        </w:rPr>
        <w:t xml:space="preserve">observed for </w:t>
      </w:r>
      <w:r w:rsidR="00133D56" w:rsidRPr="005A4D68">
        <w:rPr>
          <w:rFonts w:ascii="Arial" w:hAnsi="Arial" w:cs="Arial"/>
          <w:sz w:val="17"/>
          <w:szCs w:val="17"/>
        </w:rPr>
        <w:t xml:space="preserve">Cyc01, Cyc02, Cyc06, Cyc16, and Cyc17 under </w:t>
      </w:r>
      <w:r w:rsidR="00133D56">
        <w:rPr>
          <w:rFonts w:ascii="Arial" w:hAnsi="Arial" w:cs="Arial"/>
          <w:sz w:val="17"/>
          <w:szCs w:val="17"/>
        </w:rPr>
        <w:t>our</w:t>
      </w:r>
      <w:r w:rsidR="00133D56" w:rsidRPr="005A4D68">
        <w:rPr>
          <w:rFonts w:ascii="Arial" w:hAnsi="Arial" w:cs="Arial"/>
          <w:sz w:val="17"/>
          <w:szCs w:val="17"/>
        </w:rPr>
        <w:t xml:space="preserve"> standard conditions. An additional 12 </w:t>
      </w:r>
      <w:proofErr w:type="spellStart"/>
      <w:r w:rsidR="00133D56" w:rsidRPr="005A4D68">
        <w:rPr>
          <w:rFonts w:ascii="Arial" w:hAnsi="Arial" w:cs="Arial"/>
          <w:sz w:val="17"/>
          <w:szCs w:val="17"/>
        </w:rPr>
        <w:t>cyclases</w:t>
      </w:r>
      <w:proofErr w:type="spellEnd"/>
      <w:r w:rsidR="00133D56" w:rsidRPr="005A4D68">
        <w:rPr>
          <w:rFonts w:ascii="Arial" w:hAnsi="Arial" w:cs="Arial"/>
          <w:sz w:val="17"/>
          <w:szCs w:val="17"/>
        </w:rPr>
        <w:t xml:space="preserve"> </w:t>
      </w:r>
      <w:r w:rsidR="00133D56">
        <w:rPr>
          <w:rFonts w:ascii="Arial" w:hAnsi="Arial" w:cs="Arial"/>
          <w:sz w:val="17"/>
          <w:szCs w:val="17"/>
        </w:rPr>
        <w:t>identified in the</w:t>
      </w:r>
      <w:r w:rsidR="00133D56" w:rsidRPr="005A4D68">
        <w:rPr>
          <w:rFonts w:ascii="Arial" w:hAnsi="Arial" w:cs="Arial"/>
          <w:sz w:val="17"/>
          <w:szCs w:val="17"/>
        </w:rPr>
        <w:t xml:space="preserve"> literature</w:t>
      </w:r>
      <w:r w:rsidR="00133D56">
        <w:rPr>
          <w:rFonts w:ascii="Arial" w:hAnsi="Arial" w:cs="Arial"/>
          <w:sz w:val="17"/>
          <w:szCs w:val="17"/>
        </w:rPr>
        <w:t>,</w:t>
      </w:r>
      <w:r w:rsidR="00133D56" w:rsidRPr="005A4D68">
        <w:rPr>
          <w:rFonts w:ascii="Arial" w:hAnsi="Arial" w:cs="Arial"/>
          <w:sz w:val="17"/>
          <w:szCs w:val="17"/>
        </w:rPr>
        <w:t xml:space="preserve"> </w:t>
      </w:r>
      <w:r w:rsidR="00133D56">
        <w:rPr>
          <w:rFonts w:ascii="Arial" w:hAnsi="Arial" w:cs="Arial"/>
          <w:sz w:val="17"/>
          <w:szCs w:val="17"/>
        </w:rPr>
        <w:t>but with</w:t>
      </w:r>
      <w:r w:rsidR="00133D56" w:rsidRPr="005A4D68">
        <w:rPr>
          <w:rFonts w:ascii="Arial" w:hAnsi="Arial" w:cs="Arial"/>
          <w:sz w:val="17"/>
          <w:szCs w:val="17"/>
        </w:rPr>
        <w:t xml:space="preserve"> </w:t>
      </w:r>
      <w:proofErr w:type="gramStart"/>
      <w:r w:rsidR="00133D56" w:rsidRPr="005A4D68">
        <w:rPr>
          <w:rFonts w:ascii="Arial" w:hAnsi="Arial" w:cs="Arial"/>
          <w:sz w:val="17"/>
          <w:szCs w:val="17"/>
        </w:rPr>
        <w:t>no</w:t>
      </w:r>
      <w:proofErr w:type="gramEnd"/>
      <w:r w:rsidR="00133D56" w:rsidRPr="005A4D68">
        <w:rPr>
          <w:rFonts w:ascii="Arial" w:hAnsi="Arial" w:cs="Arial"/>
          <w:sz w:val="17"/>
          <w:szCs w:val="17"/>
        </w:rPr>
        <w:t xml:space="preserve"> previously </w:t>
      </w:r>
      <w:r w:rsidR="00133D56">
        <w:rPr>
          <w:rFonts w:ascii="Arial" w:hAnsi="Arial" w:cs="Arial"/>
          <w:sz w:val="17"/>
          <w:szCs w:val="17"/>
        </w:rPr>
        <w:t xml:space="preserve">reported </w:t>
      </w:r>
      <w:proofErr w:type="spellStart"/>
      <w:r w:rsidR="00133D56" w:rsidRPr="005A4D68">
        <w:rPr>
          <w:rFonts w:ascii="Arial" w:hAnsi="Arial" w:cs="Arial"/>
          <w:sz w:val="17"/>
          <w:szCs w:val="17"/>
        </w:rPr>
        <w:t>spirotetronate</w:t>
      </w:r>
      <w:proofErr w:type="spellEnd"/>
      <w:r w:rsidR="00133D56" w:rsidRPr="005A4D68">
        <w:rPr>
          <w:rFonts w:ascii="Arial" w:hAnsi="Arial" w:cs="Arial"/>
          <w:sz w:val="17"/>
          <w:szCs w:val="17"/>
        </w:rPr>
        <w:t xml:space="preserve"> cyclase activity</w:t>
      </w:r>
      <w:r w:rsidR="00133D56">
        <w:rPr>
          <w:rFonts w:ascii="Arial" w:hAnsi="Arial" w:cs="Arial"/>
          <w:sz w:val="17"/>
          <w:szCs w:val="17"/>
        </w:rPr>
        <w:t>,</w:t>
      </w:r>
      <w:r w:rsidR="00133D56" w:rsidRPr="005A4D68">
        <w:rPr>
          <w:rFonts w:ascii="Arial" w:hAnsi="Arial" w:cs="Arial"/>
          <w:sz w:val="17"/>
          <w:szCs w:val="17"/>
        </w:rPr>
        <w:t xml:space="preserve"> were </w:t>
      </w:r>
      <w:r w:rsidR="00133D56">
        <w:rPr>
          <w:rFonts w:ascii="Arial" w:hAnsi="Arial" w:cs="Arial"/>
          <w:sz w:val="17"/>
          <w:szCs w:val="17"/>
        </w:rPr>
        <w:t xml:space="preserve">also </w:t>
      </w:r>
      <w:proofErr w:type="spellStart"/>
      <w:r w:rsidR="00133D56" w:rsidRPr="005A4D68">
        <w:rPr>
          <w:rFonts w:ascii="Arial" w:hAnsi="Arial" w:cs="Arial"/>
          <w:sz w:val="17"/>
          <w:szCs w:val="17"/>
        </w:rPr>
        <w:t>solubly</w:t>
      </w:r>
      <w:proofErr w:type="spellEnd"/>
      <w:r w:rsidR="00133D56" w:rsidRPr="005A4D68">
        <w:rPr>
          <w:rFonts w:ascii="Arial" w:hAnsi="Arial" w:cs="Arial"/>
          <w:sz w:val="17"/>
          <w:szCs w:val="17"/>
        </w:rPr>
        <w:t xml:space="preserve"> expressed and purified, while </w:t>
      </w:r>
      <w:r w:rsidR="00133D56">
        <w:rPr>
          <w:rFonts w:ascii="Arial" w:hAnsi="Arial" w:cs="Arial"/>
          <w:sz w:val="17"/>
          <w:szCs w:val="17"/>
        </w:rPr>
        <w:t>five</w:t>
      </w:r>
      <w:r w:rsidR="00133D56" w:rsidRPr="005A4D68">
        <w:rPr>
          <w:rFonts w:ascii="Arial" w:hAnsi="Arial" w:cs="Arial"/>
          <w:sz w:val="17"/>
          <w:szCs w:val="17"/>
        </w:rPr>
        <w:t xml:space="preserve"> </w:t>
      </w:r>
      <w:proofErr w:type="spellStart"/>
      <w:r w:rsidR="00133D56" w:rsidRPr="005A4D68">
        <w:rPr>
          <w:rFonts w:ascii="Arial" w:hAnsi="Arial" w:cs="Arial"/>
          <w:sz w:val="17"/>
          <w:szCs w:val="17"/>
        </w:rPr>
        <w:t>cyclases</w:t>
      </w:r>
      <w:proofErr w:type="spellEnd"/>
      <w:r w:rsidR="00133D56" w:rsidRPr="005A4D68">
        <w:rPr>
          <w:rFonts w:ascii="Arial" w:hAnsi="Arial" w:cs="Arial"/>
          <w:sz w:val="17"/>
          <w:szCs w:val="17"/>
        </w:rPr>
        <w:t xml:space="preserve"> from fungal sources (</w:t>
      </w:r>
      <w:proofErr w:type="spellStart"/>
      <w:r w:rsidR="00133D56" w:rsidRPr="005A4D68">
        <w:rPr>
          <w:rFonts w:ascii="Arial" w:hAnsi="Arial" w:cs="Arial"/>
          <w:sz w:val="17"/>
          <w:szCs w:val="17"/>
        </w:rPr>
        <w:t>CcsF</w:t>
      </w:r>
      <w:proofErr w:type="spellEnd"/>
      <w:r w:rsidR="00133D56" w:rsidRPr="005A4D68">
        <w:rPr>
          <w:rFonts w:ascii="Arial" w:hAnsi="Arial" w:cs="Arial"/>
          <w:sz w:val="17"/>
          <w:szCs w:val="17"/>
        </w:rPr>
        <w:t xml:space="preserve">, </w:t>
      </w:r>
      <w:proofErr w:type="spellStart"/>
      <w:r w:rsidR="00133D56" w:rsidRPr="005A4D68">
        <w:rPr>
          <w:rFonts w:ascii="Arial" w:hAnsi="Arial" w:cs="Arial"/>
          <w:sz w:val="17"/>
          <w:szCs w:val="17"/>
        </w:rPr>
        <w:t>EupF</w:t>
      </w:r>
      <w:proofErr w:type="spellEnd"/>
      <w:r w:rsidR="00133D56" w:rsidRPr="005A4D68">
        <w:rPr>
          <w:rFonts w:ascii="Arial" w:hAnsi="Arial" w:cs="Arial"/>
          <w:sz w:val="17"/>
          <w:szCs w:val="17"/>
        </w:rPr>
        <w:t xml:space="preserve">, gNR600, mAsR5, Sol5) and two bacterial enzymes (PyrE3, </w:t>
      </w:r>
      <w:proofErr w:type="spellStart"/>
      <w:r w:rsidR="00133D56" w:rsidRPr="005A4D68">
        <w:rPr>
          <w:rFonts w:ascii="Arial" w:hAnsi="Arial" w:cs="Arial"/>
          <w:sz w:val="17"/>
          <w:szCs w:val="17"/>
        </w:rPr>
        <w:t>SpnF</w:t>
      </w:r>
      <w:proofErr w:type="spellEnd"/>
      <w:r w:rsidR="00133D56" w:rsidRPr="005A4D68">
        <w:rPr>
          <w:rFonts w:ascii="Arial" w:hAnsi="Arial" w:cs="Arial"/>
          <w:sz w:val="17"/>
          <w:szCs w:val="17"/>
        </w:rPr>
        <w:t xml:space="preserve">) were not expressed in sufficient </w:t>
      </w:r>
      <w:r w:rsidR="00133D56">
        <w:rPr>
          <w:rFonts w:ascii="Arial" w:hAnsi="Arial" w:cs="Arial"/>
          <w:sz w:val="17"/>
          <w:szCs w:val="17"/>
        </w:rPr>
        <w:t>quantities to enable further characterisation</w:t>
      </w:r>
      <w:r w:rsidR="00133D56" w:rsidRPr="005A4D68">
        <w:rPr>
          <w:rFonts w:ascii="Arial" w:hAnsi="Arial" w:cs="Arial"/>
          <w:sz w:val="17"/>
          <w:szCs w:val="17"/>
        </w:rPr>
        <w:t xml:space="preserve">. </w:t>
      </w:r>
      <w:r w:rsidR="00133D56">
        <w:rPr>
          <w:rFonts w:ascii="Arial" w:hAnsi="Arial" w:cs="Arial"/>
          <w:sz w:val="17"/>
          <w:szCs w:val="17"/>
        </w:rPr>
        <w:t>Five</w:t>
      </w:r>
      <w:r w:rsidR="00133D56" w:rsidRPr="005A4D68">
        <w:rPr>
          <w:rFonts w:ascii="Arial" w:hAnsi="Arial" w:cs="Arial"/>
          <w:sz w:val="17"/>
          <w:szCs w:val="17"/>
        </w:rPr>
        <w:t xml:space="preserve"> </w:t>
      </w:r>
      <w:r w:rsidR="00133D56">
        <w:rPr>
          <w:rFonts w:ascii="Arial" w:hAnsi="Arial" w:cs="Arial"/>
          <w:sz w:val="17"/>
          <w:szCs w:val="17"/>
        </w:rPr>
        <w:t>proteins exhibited</w:t>
      </w:r>
      <w:r w:rsidR="00133D56" w:rsidRPr="005A4D68">
        <w:rPr>
          <w:rFonts w:ascii="Arial" w:hAnsi="Arial" w:cs="Arial"/>
          <w:sz w:val="17"/>
          <w:szCs w:val="17"/>
        </w:rPr>
        <w:t xml:space="preserve"> melting temperatures above 70°C </w:t>
      </w:r>
      <w:r w:rsidR="00133D56">
        <w:rPr>
          <w:rFonts w:ascii="Arial" w:hAnsi="Arial" w:cs="Arial"/>
          <w:sz w:val="17"/>
          <w:szCs w:val="17"/>
        </w:rPr>
        <w:t>(</w:t>
      </w:r>
      <w:r w:rsidR="00133D56" w:rsidRPr="005A4D68">
        <w:rPr>
          <w:rFonts w:ascii="Arial" w:hAnsi="Arial" w:cs="Arial"/>
          <w:sz w:val="17"/>
          <w:szCs w:val="17"/>
        </w:rPr>
        <w:t>AbyU, LonU2, PyrI4, Cyc03, and Cyc15</w:t>
      </w:r>
      <w:r w:rsidR="00133D56">
        <w:rPr>
          <w:rFonts w:ascii="Arial" w:hAnsi="Arial" w:cs="Arial"/>
          <w:sz w:val="17"/>
          <w:szCs w:val="17"/>
        </w:rPr>
        <w:t>)</w:t>
      </w:r>
      <w:r w:rsidR="00133D56" w:rsidRPr="005A4D68">
        <w:rPr>
          <w:rFonts w:ascii="Arial" w:hAnsi="Arial" w:cs="Arial"/>
          <w:sz w:val="17"/>
          <w:szCs w:val="17"/>
        </w:rPr>
        <w:t xml:space="preserve">. </w:t>
      </w:r>
      <w:r w:rsidR="00133D56">
        <w:rPr>
          <w:rFonts w:ascii="Arial" w:hAnsi="Arial" w:cs="Arial"/>
          <w:sz w:val="17"/>
          <w:szCs w:val="17"/>
        </w:rPr>
        <w:t>Although there was variation in p</w:t>
      </w:r>
      <w:r w:rsidR="00133D56" w:rsidRPr="005A4D68">
        <w:rPr>
          <w:rFonts w:ascii="Arial" w:hAnsi="Arial" w:cs="Arial"/>
          <w:sz w:val="17"/>
          <w:szCs w:val="17"/>
        </w:rPr>
        <w:t xml:space="preserve">urified protein yields, it was possible to obtain </w:t>
      </w:r>
      <w:r w:rsidR="00133D56">
        <w:rPr>
          <w:rFonts w:ascii="Arial" w:hAnsi="Arial" w:cs="Arial"/>
          <w:sz w:val="17"/>
          <w:szCs w:val="17"/>
        </w:rPr>
        <w:t>at least</w:t>
      </w:r>
      <w:r w:rsidR="00133D56" w:rsidRPr="005A4D68">
        <w:rPr>
          <w:rFonts w:ascii="Arial" w:hAnsi="Arial" w:cs="Arial"/>
          <w:sz w:val="17"/>
          <w:szCs w:val="17"/>
        </w:rPr>
        <w:t xml:space="preserve"> 1 mg of protein for </w:t>
      </w:r>
      <w:r w:rsidR="00133D56">
        <w:rPr>
          <w:rFonts w:ascii="Arial" w:hAnsi="Arial" w:cs="Arial"/>
          <w:sz w:val="17"/>
          <w:szCs w:val="17"/>
        </w:rPr>
        <w:t>29 of the</w:t>
      </w:r>
      <w:r w:rsidR="00133D56" w:rsidRPr="005A4D68">
        <w:rPr>
          <w:rFonts w:ascii="Arial" w:hAnsi="Arial" w:cs="Arial"/>
          <w:sz w:val="17"/>
          <w:szCs w:val="17"/>
        </w:rPr>
        <w:t xml:space="preserve"> </w:t>
      </w:r>
      <w:proofErr w:type="spellStart"/>
      <w:r w:rsidR="00133D56" w:rsidRPr="005A4D68">
        <w:rPr>
          <w:rFonts w:ascii="Arial" w:hAnsi="Arial" w:cs="Arial"/>
          <w:sz w:val="17"/>
          <w:szCs w:val="17"/>
        </w:rPr>
        <w:t>cyclases</w:t>
      </w:r>
      <w:proofErr w:type="spellEnd"/>
      <w:r w:rsidR="00133D56" w:rsidRPr="005A4D68">
        <w:rPr>
          <w:rFonts w:ascii="Arial" w:hAnsi="Arial" w:cs="Arial"/>
          <w:sz w:val="17"/>
          <w:szCs w:val="17"/>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ED4239" w14:paraId="74F34D34" w14:textId="77777777" w:rsidTr="004D4E4A">
        <w:trPr>
          <w:trHeight w:val="8222"/>
        </w:trPr>
        <w:tc>
          <w:tcPr>
            <w:tcW w:w="9016" w:type="dxa"/>
          </w:tcPr>
          <w:p w14:paraId="6CEDAC2E" w14:textId="284DBBBC" w:rsidR="00ED4239" w:rsidRDefault="00ED4239">
            <w:pPr>
              <w:ind w:firstLine="0"/>
              <w:rPr>
                <w:rFonts w:ascii="Arial" w:hAnsi="Arial" w:cs="Arial"/>
                <w:sz w:val="22"/>
                <w:szCs w:val="22"/>
                <w:u w:val="single"/>
              </w:rPr>
            </w:pPr>
            <w:r>
              <w:rPr>
                <w:rFonts w:ascii="Arial" w:hAnsi="Arial" w:cs="Arial"/>
                <w:noProof/>
                <w:sz w:val="22"/>
                <w:szCs w:val="22"/>
                <w:u w:val="single"/>
              </w:rPr>
              <w:drawing>
                <wp:inline distT="0" distB="0" distL="0" distR="0" wp14:anchorId="4927D930" wp14:editId="46AE2477">
                  <wp:extent cx="5561965" cy="50419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
                            <a:extLst>
                              <a:ext uri="{28A0092B-C50C-407E-A947-70E740481C1C}">
                                <a14:useLocalDpi xmlns:a14="http://schemas.microsoft.com/office/drawing/2010/main" val="0"/>
                              </a:ext>
                            </a:extLst>
                          </a:blip>
                          <a:srcRect l="1265" t="1" r="36458" b="-358"/>
                          <a:stretch/>
                        </pic:blipFill>
                        <pic:spPr bwMode="auto">
                          <a:xfrm>
                            <a:off x="0" y="0"/>
                            <a:ext cx="5562195" cy="5042109"/>
                          </a:xfrm>
                          <a:prstGeom prst="rect">
                            <a:avLst/>
                          </a:prstGeom>
                          <a:ln>
                            <a:noFill/>
                          </a:ln>
                          <a:extLst>
                            <a:ext uri="{53640926-AAD7-44D8-BBD7-CCE9431645EC}">
                              <a14:shadowObscured xmlns:a14="http://schemas.microsoft.com/office/drawing/2010/main"/>
                            </a:ext>
                          </a:extLst>
                        </pic:spPr>
                      </pic:pic>
                    </a:graphicData>
                  </a:graphic>
                </wp:inline>
              </w:drawing>
            </w:r>
          </w:p>
        </w:tc>
      </w:tr>
      <w:tr w:rsidR="00ED4239" w14:paraId="6DB79D6E" w14:textId="77777777" w:rsidTr="00640EC9">
        <w:trPr>
          <w:trHeight w:val="81"/>
        </w:trPr>
        <w:tc>
          <w:tcPr>
            <w:tcW w:w="9016" w:type="dxa"/>
          </w:tcPr>
          <w:p w14:paraId="34E5C4B2" w14:textId="18E176CC" w:rsidR="00ED4239" w:rsidRPr="000B2879" w:rsidRDefault="000B2879">
            <w:pPr>
              <w:ind w:firstLine="0"/>
              <w:rPr>
                <w:rFonts w:ascii="Arial" w:hAnsi="Arial" w:cs="Arial"/>
                <w:sz w:val="15"/>
                <w:szCs w:val="15"/>
              </w:rPr>
            </w:pPr>
            <w:r>
              <w:rPr>
                <w:rFonts w:ascii="Arial" w:hAnsi="Arial" w:cs="Arial"/>
                <w:sz w:val="15"/>
                <w:szCs w:val="15"/>
              </w:rPr>
              <w:t xml:space="preserve">Figure </w:t>
            </w:r>
            <w:r w:rsidR="004D4E4A">
              <w:rPr>
                <w:rFonts w:ascii="Arial" w:hAnsi="Arial" w:cs="Arial"/>
                <w:sz w:val="15"/>
                <w:szCs w:val="15"/>
              </w:rPr>
              <w:t>1</w:t>
            </w:r>
            <w:r>
              <w:rPr>
                <w:rFonts w:ascii="Arial" w:hAnsi="Arial" w:cs="Arial"/>
                <w:sz w:val="15"/>
                <w:szCs w:val="15"/>
              </w:rPr>
              <w:t xml:space="preserve">. </w:t>
            </w:r>
            <w:r w:rsidR="004D4E4A" w:rsidRPr="001C1ECE">
              <w:rPr>
                <w:rFonts w:ascii="Arial" w:hAnsi="Arial" w:cs="Arial"/>
                <w:sz w:val="15"/>
                <w:szCs w:val="15"/>
              </w:rPr>
              <w:t xml:space="preserve">Unrooted maximum likelihood phylogenetic analysis of protein sequences. IQ-tree2 </w:t>
            </w:r>
            <w:r w:rsidR="00122495">
              <w:rPr>
                <w:rFonts w:ascii="Arial" w:hAnsi="Arial" w:cs="Arial"/>
                <w:sz w:val="15"/>
                <w:szCs w:val="15"/>
              </w:rPr>
              <w:t>MFP selected</w:t>
            </w:r>
            <w:r w:rsidR="00122495" w:rsidRPr="001C1ECE">
              <w:rPr>
                <w:rFonts w:ascii="Arial" w:hAnsi="Arial" w:cs="Arial"/>
                <w:sz w:val="15"/>
                <w:szCs w:val="15"/>
              </w:rPr>
              <w:t xml:space="preserve"> </w:t>
            </w:r>
            <w:r w:rsidR="004D4E4A" w:rsidRPr="001C1ECE">
              <w:rPr>
                <w:rFonts w:ascii="Arial" w:hAnsi="Arial" w:cs="Arial"/>
                <w:sz w:val="15"/>
                <w:szCs w:val="15"/>
              </w:rPr>
              <w:t>WAG+F+R4 as the best model and identified 152 constant sites (15.46%) across the 45 sequence</w:t>
            </w:r>
            <w:r w:rsidR="004D4E4A">
              <w:rPr>
                <w:rFonts w:ascii="Arial" w:hAnsi="Arial" w:cs="Arial"/>
                <w:sz w:val="15"/>
                <w:szCs w:val="15"/>
              </w:rPr>
              <w:t xml:space="preserve">s, Branches coloured according to proven or predicted </w:t>
            </w:r>
            <w:proofErr w:type="spellStart"/>
            <w:r w:rsidR="004D4E4A">
              <w:rPr>
                <w:rFonts w:ascii="Arial" w:hAnsi="Arial" w:cs="Arial"/>
                <w:sz w:val="15"/>
                <w:szCs w:val="15"/>
              </w:rPr>
              <w:t>spirotetronate</w:t>
            </w:r>
            <w:proofErr w:type="spellEnd"/>
            <w:r w:rsidR="004D4E4A">
              <w:rPr>
                <w:rFonts w:ascii="Arial" w:hAnsi="Arial" w:cs="Arial"/>
                <w:sz w:val="15"/>
                <w:szCs w:val="15"/>
              </w:rPr>
              <w:t xml:space="preserve"> activity (blue), non-</w:t>
            </w:r>
            <w:proofErr w:type="spellStart"/>
            <w:r w:rsidR="004D4E4A">
              <w:rPr>
                <w:rFonts w:ascii="Arial" w:hAnsi="Arial" w:cs="Arial"/>
                <w:sz w:val="15"/>
                <w:szCs w:val="15"/>
              </w:rPr>
              <w:t>spirotetronate</w:t>
            </w:r>
            <w:proofErr w:type="spellEnd"/>
            <w:r w:rsidR="004D4E4A">
              <w:rPr>
                <w:rFonts w:ascii="Arial" w:hAnsi="Arial" w:cs="Arial"/>
                <w:sz w:val="15"/>
                <w:szCs w:val="15"/>
              </w:rPr>
              <w:t xml:space="preserve"> </w:t>
            </w:r>
            <w:proofErr w:type="spellStart"/>
            <w:r w:rsidR="004D4E4A">
              <w:rPr>
                <w:rFonts w:ascii="Arial" w:hAnsi="Arial" w:cs="Arial"/>
                <w:sz w:val="15"/>
                <w:szCs w:val="15"/>
              </w:rPr>
              <w:t>cyclases</w:t>
            </w:r>
            <w:proofErr w:type="spellEnd"/>
            <w:r w:rsidR="004D4E4A">
              <w:rPr>
                <w:rFonts w:ascii="Arial" w:hAnsi="Arial" w:cs="Arial"/>
                <w:sz w:val="15"/>
                <w:szCs w:val="15"/>
              </w:rPr>
              <w:t xml:space="preserve"> (green) and putative </w:t>
            </w:r>
            <w:proofErr w:type="spellStart"/>
            <w:r w:rsidR="004D4E4A">
              <w:rPr>
                <w:rFonts w:ascii="Arial" w:hAnsi="Arial" w:cs="Arial"/>
                <w:sz w:val="15"/>
                <w:szCs w:val="15"/>
              </w:rPr>
              <w:t>cyclases</w:t>
            </w:r>
            <w:proofErr w:type="spellEnd"/>
            <w:r w:rsidR="004D4E4A">
              <w:rPr>
                <w:rFonts w:ascii="Arial" w:hAnsi="Arial" w:cs="Arial"/>
                <w:sz w:val="15"/>
                <w:szCs w:val="15"/>
              </w:rPr>
              <w:t xml:space="preserve"> from this study (red).</w:t>
            </w:r>
          </w:p>
        </w:tc>
      </w:tr>
    </w:tbl>
    <w:p w14:paraId="60C2F275" w14:textId="77777777" w:rsidR="00ED4239" w:rsidRDefault="00ED4239">
      <w:pPr>
        <w:rPr>
          <w:rFonts w:ascii="Arial" w:hAnsi="Arial" w:cs="Arial"/>
          <w:sz w:val="18"/>
          <w:szCs w:val="18"/>
        </w:rPr>
      </w:pPr>
    </w:p>
    <w:p w14:paraId="14611C56" w14:textId="77777777" w:rsidR="004D4E4A" w:rsidRDefault="004D4E4A">
      <w:pPr>
        <w:rPr>
          <w:rFonts w:ascii="Arial" w:hAnsi="Arial" w:cs="Arial"/>
          <w:sz w:val="18"/>
          <w:szCs w:val="18"/>
        </w:rPr>
      </w:pPr>
    </w:p>
    <w:p w14:paraId="57ED4422" w14:textId="77777777" w:rsidR="004D4E4A" w:rsidRDefault="004D4E4A">
      <w:pPr>
        <w:rPr>
          <w:rFonts w:ascii="Arial" w:hAnsi="Arial" w:cs="Arial"/>
          <w:sz w:val="18"/>
          <w:szCs w:val="18"/>
        </w:rPr>
      </w:pPr>
    </w:p>
    <w:p w14:paraId="0B76724E" w14:textId="77777777" w:rsidR="004D4E4A" w:rsidRDefault="004D4E4A">
      <w:pPr>
        <w:rPr>
          <w:rFonts w:ascii="Arial" w:hAnsi="Arial" w:cs="Arial"/>
          <w:sz w:val="18"/>
          <w:szCs w:val="18"/>
        </w:rPr>
      </w:pPr>
    </w:p>
    <w:p w14:paraId="101D4AAC" w14:textId="77777777" w:rsidR="004D4E4A" w:rsidRDefault="004D4E4A">
      <w:pPr>
        <w:rPr>
          <w:rFonts w:ascii="Arial" w:hAnsi="Arial" w:cs="Arial"/>
          <w:sz w:val="18"/>
          <w:szCs w:val="18"/>
        </w:rPr>
      </w:pPr>
    </w:p>
    <w:p w14:paraId="2A8940A1" w14:textId="77777777" w:rsidR="004D4E4A" w:rsidRDefault="004D4E4A">
      <w:pPr>
        <w:rPr>
          <w:rFonts w:ascii="Arial" w:hAnsi="Arial" w:cs="Arial"/>
          <w:sz w:val="18"/>
          <w:szCs w:val="18"/>
        </w:rPr>
      </w:pPr>
    </w:p>
    <w:p w14:paraId="69B0F359" w14:textId="77777777" w:rsidR="004D4E4A" w:rsidRDefault="004D4E4A">
      <w:pPr>
        <w:rPr>
          <w:rFonts w:ascii="Arial" w:hAnsi="Arial" w:cs="Arial"/>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4D4E4A" w14:paraId="0A5D2021" w14:textId="77777777" w:rsidTr="00E0667E">
        <w:tc>
          <w:tcPr>
            <w:tcW w:w="9010" w:type="dxa"/>
          </w:tcPr>
          <w:p w14:paraId="3918E02E" w14:textId="77777777" w:rsidR="004D4E4A" w:rsidRDefault="004D4E4A" w:rsidP="00E0667E">
            <w:pPr>
              <w:ind w:firstLine="0"/>
              <w:rPr>
                <w:rFonts w:ascii="Arial" w:hAnsi="Arial" w:cs="Arial"/>
                <w:sz w:val="22"/>
                <w:szCs w:val="22"/>
              </w:rPr>
            </w:pPr>
            <w:r w:rsidRPr="004D4E4A">
              <w:rPr>
                <w:rFonts w:ascii="Arial" w:hAnsi="Arial" w:cs="Arial"/>
                <w:noProof/>
                <w:sz w:val="22"/>
                <w:szCs w:val="22"/>
              </w:rPr>
              <w:lastRenderedPageBreak/>
              <w:drawing>
                <wp:inline distT="0" distB="0" distL="0" distR="0" wp14:anchorId="68F6A58F" wp14:editId="593A4693">
                  <wp:extent cx="5727700" cy="32219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221990"/>
                          </a:xfrm>
                          <a:prstGeom prst="rect">
                            <a:avLst/>
                          </a:prstGeom>
                        </pic:spPr>
                      </pic:pic>
                    </a:graphicData>
                  </a:graphic>
                </wp:inline>
              </w:drawing>
            </w:r>
          </w:p>
        </w:tc>
      </w:tr>
      <w:tr w:rsidR="004D4E4A" w14:paraId="50795249" w14:textId="77777777" w:rsidTr="00E0667E">
        <w:tc>
          <w:tcPr>
            <w:tcW w:w="9010" w:type="dxa"/>
          </w:tcPr>
          <w:p w14:paraId="31A6362E" w14:textId="77777777" w:rsidR="004D4E4A" w:rsidRDefault="004D4E4A" w:rsidP="00E0667E">
            <w:pPr>
              <w:ind w:firstLine="0"/>
              <w:rPr>
                <w:rFonts w:ascii="Arial" w:hAnsi="Arial" w:cs="Arial"/>
                <w:sz w:val="22"/>
                <w:szCs w:val="22"/>
              </w:rPr>
            </w:pPr>
          </w:p>
        </w:tc>
      </w:tr>
    </w:tbl>
    <w:p w14:paraId="5956909C" w14:textId="77777777" w:rsidR="004D4E4A" w:rsidRPr="00BC27FD" w:rsidRDefault="004D4E4A" w:rsidP="004D4E4A">
      <w:pPr>
        <w:ind w:firstLine="0"/>
        <w:rPr>
          <w:rFonts w:ascii="Arial" w:hAnsi="Arial" w:cs="Arial"/>
          <w:sz w:val="22"/>
          <w:szCs w:val="22"/>
        </w:rPr>
      </w:pPr>
      <w:r w:rsidRPr="001C1ECE">
        <w:rPr>
          <w:rFonts w:ascii="Arial" w:hAnsi="Arial" w:cs="Arial"/>
          <w:sz w:val="15"/>
          <w:szCs w:val="15"/>
        </w:rPr>
        <w:t xml:space="preserve">Figure </w:t>
      </w:r>
      <w:r>
        <w:rPr>
          <w:rFonts w:ascii="Arial" w:hAnsi="Arial" w:cs="Arial"/>
          <w:sz w:val="15"/>
          <w:szCs w:val="15"/>
        </w:rPr>
        <w:t>2</w:t>
      </w:r>
      <w:r w:rsidRPr="001C1ECE">
        <w:rPr>
          <w:rFonts w:ascii="Arial" w:hAnsi="Arial" w:cs="Arial"/>
          <w:sz w:val="15"/>
          <w:szCs w:val="15"/>
        </w:rPr>
        <w:t xml:space="preserve">. </w:t>
      </w:r>
      <w:r>
        <w:rPr>
          <w:rFonts w:ascii="Arial" w:hAnsi="Arial" w:cs="Arial"/>
          <w:sz w:val="15"/>
          <w:szCs w:val="15"/>
        </w:rPr>
        <w:t>Alternative with proposed enzyme clades highlighted.</w:t>
      </w:r>
    </w:p>
    <w:p w14:paraId="45BE859E" w14:textId="77777777" w:rsidR="004D4E4A" w:rsidRPr="000B2879" w:rsidRDefault="004D4E4A">
      <w:pPr>
        <w:rPr>
          <w:rFonts w:ascii="Arial" w:hAnsi="Arial" w:cs="Arial"/>
          <w:sz w:val="18"/>
          <w:szCs w:val="18"/>
        </w:rPr>
      </w:pPr>
    </w:p>
    <w:p w14:paraId="47AEBDB7" w14:textId="2AE0C2A8" w:rsidR="00386527" w:rsidRPr="00BC27FD" w:rsidRDefault="00386527" w:rsidP="00A61CBF">
      <w:pPr>
        <w:ind w:firstLine="0"/>
        <w:rPr>
          <w:rFonts w:ascii="Arial" w:hAnsi="Arial" w:cs="Arial"/>
          <w:noProof/>
          <w:sz w:val="22"/>
          <w:szCs w:val="22"/>
        </w:rPr>
      </w:pPr>
    </w:p>
    <w:p w14:paraId="3898D7E2" w14:textId="2F21F676" w:rsidR="002343D4" w:rsidRPr="00BC27FD" w:rsidRDefault="00C76F85" w:rsidP="002343D4">
      <w:pPr>
        <w:ind w:firstLine="0"/>
        <w:rPr>
          <w:rFonts w:ascii="Arial" w:hAnsi="Arial" w:cs="Arial"/>
          <w:sz w:val="22"/>
          <w:szCs w:val="22"/>
        </w:rPr>
      </w:pPr>
      <w:r w:rsidRPr="00BC27FD">
        <w:rPr>
          <w:rFonts w:ascii="Arial" w:hAnsi="Arial" w:cs="Arial"/>
          <w:noProof/>
          <w:sz w:val="22"/>
          <w:szCs w:val="22"/>
        </w:rPr>
        <w:drawing>
          <wp:inline distT="0" distB="0" distL="0" distR="0" wp14:anchorId="44F8D579" wp14:editId="132770A3">
            <wp:extent cx="5727700" cy="901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57375" cy="95360"/>
                    </a:xfrm>
                    <a:prstGeom prst="rect">
                      <a:avLst/>
                    </a:prstGeom>
                  </pic:spPr>
                </pic:pic>
              </a:graphicData>
            </a:graphic>
          </wp:inline>
        </w:drawing>
      </w:r>
    </w:p>
    <w:p w14:paraId="7C52066E" w14:textId="77777777" w:rsidR="007142AC" w:rsidRPr="00BC27FD" w:rsidRDefault="00C76F85" w:rsidP="002343D4">
      <w:pPr>
        <w:ind w:firstLine="0"/>
        <w:rPr>
          <w:rFonts w:ascii="Arial" w:hAnsi="Arial" w:cs="Arial"/>
          <w:sz w:val="22"/>
          <w:szCs w:val="22"/>
        </w:rPr>
      </w:pPr>
      <w:r w:rsidRPr="00BC27FD">
        <w:rPr>
          <w:rFonts w:ascii="Arial" w:hAnsi="Arial" w:cs="Arial"/>
          <w:sz w:val="22"/>
          <w:szCs w:val="22"/>
        </w:rPr>
        <w:t>Now published as:</w:t>
      </w:r>
    </w:p>
    <w:p w14:paraId="32194754" w14:textId="1DB61B77" w:rsidR="00C76F85" w:rsidRDefault="007142AC" w:rsidP="002343D4">
      <w:pPr>
        <w:ind w:firstLine="0"/>
        <w:rPr>
          <w:rFonts w:ascii="Arial" w:hAnsi="Arial" w:cs="Arial"/>
          <w:sz w:val="22"/>
          <w:szCs w:val="22"/>
        </w:rPr>
      </w:pPr>
      <w:proofErr w:type="spellStart"/>
      <w:r w:rsidRPr="00BC27FD">
        <w:rPr>
          <w:rFonts w:ascii="Arial" w:hAnsi="Arial" w:cs="Arial"/>
          <w:sz w:val="22"/>
          <w:szCs w:val="22"/>
        </w:rPr>
        <w:t>Wychimicins</w:t>
      </w:r>
      <w:proofErr w:type="spellEnd"/>
      <w:r w:rsidRPr="00BC27FD">
        <w:rPr>
          <w:rFonts w:ascii="Arial" w:hAnsi="Arial" w:cs="Arial"/>
          <w:sz w:val="22"/>
          <w:szCs w:val="22"/>
        </w:rPr>
        <w:t xml:space="preserve"> - </w:t>
      </w:r>
      <w:hyperlink r:id="rId13" w:history="1">
        <w:r w:rsidR="00564D63" w:rsidRPr="00BC27FD">
          <w:rPr>
            <w:rStyle w:val="Hyperlink"/>
            <w:rFonts w:ascii="Arial" w:hAnsi="Arial" w:cs="Arial"/>
            <w:sz w:val="22"/>
            <w:szCs w:val="22"/>
          </w:rPr>
          <w:t>https://www.nature.com/articles/s41429-022-00560-4</w:t>
        </w:r>
      </w:hyperlink>
      <w:r w:rsidRPr="00BC27FD">
        <w:rPr>
          <w:rFonts w:ascii="Arial" w:hAnsi="Arial" w:cs="Arial"/>
          <w:sz w:val="22"/>
          <w:szCs w:val="22"/>
        </w:rPr>
        <w:t xml:space="preserve"> </w:t>
      </w:r>
    </w:p>
    <w:p w14:paraId="26CA8270" w14:textId="77777777" w:rsidR="009727E4" w:rsidRDefault="009727E4" w:rsidP="002343D4">
      <w:pPr>
        <w:ind w:firstLine="0"/>
        <w:rPr>
          <w:rFonts w:ascii="Arial" w:hAnsi="Arial" w:cs="Arial"/>
          <w:sz w:val="22"/>
          <w:szCs w:val="22"/>
        </w:rPr>
      </w:pPr>
    </w:p>
    <w:p w14:paraId="3816B090" w14:textId="77777777" w:rsidR="009727E4" w:rsidRPr="00471CD6" w:rsidRDefault="009727E4" w:rsidP="009727E4">
      <w:pPr>
        <w:ind w:firstLine="0"/>
        <w:rPr>
          <w:rFonts w:ascii="Arial" w:hAnsi="Arial" w:cs="Arial"/>
          <w:sz w:val="22"/>
          <w:szCs w:val="22"/>
          <w:u w:val="single"/>
        </w:rPr>
      </w:pPr>
      <w:r w:rsidRPr="00471CD6">
        <w:rPr>
          <w:rFonts w:ascii="Arial" w:hAnsi="Arial" w:cs="Arial"/>
          <w:sz w:val="22"/>
          <w:szCs w:val="22"/>
          <w:u w:val="single"/>
        </w:rPr>
        <w:t>IQ-tree-2 data</w:t>
      </w:r>
    </w:p>
    <w:p w14:paraId="5980559C" w14:textId="77777777" w:rsidR="009727E4" w:rsidRPr="009A7CB1" w:rsidRDefault="009727E4" w:rsidP="009727E4">
      <w:pPr>
        <w:ind w:firstLine="0"/>
        <w:rPr>
          <w:rFonts w:ascii="Arial" w:hAnsi="Arial" w:cs="Arial"/>
          <w:b/>
          <w:bCs/>
          <w:sz w:val="22"/>
          <w:szCs w:val="22"/>
        </w:rPr>
      </w:pPr>
      <w:r w:rsidRPr="009A7CB1">
        <w:rPr>
          <w:rFonts w:ascii="Arial" w:hAnsi="Arial" w:cs="Arial"/>
          <w:b/>
          <w:bCs/>
          <w:sz w:val="22"/>
          <w:szCs w:val="22"/>
        </w:rPr>
        <w:t xml:space="preserve">Input data: </w:t>
      </w:r>
      <w:r w:rsidRPr="009A7CB1">
        <w:rPr>
          <w:rFonts w:ascii="Arial" w:hAnsi="Arial" w:cs="Arial"/>
          <w:sz w:val="22"/>
          <w:szCs w:val="22"/>
        </w:rPr>
        <w:t>45 sequences with 983 amino-acid sites</w:t>
      </w:r>
    </w:p>
    <w:p w14:paraId="2B611E96" w14:textId="77777777" w:rsidR="009727E4" w:rsidRPr="009A7CB1" w:rsidRDefault="009727E4" w:rsidP="009727E4">
      <w:pPr>
        <w:ind w:firstLine="0"/>
        <w:rPr>
          <w:rFonts w:ascii="Arial" w:hAnsi="Arial" w:cs="Arial"/>
          <w:b/>
          <w:bCs/>
          <w:sz w:val="22"/>
          <w:szCs w:val="22"/>
        </w:rPr>
      </w:pPr>
      <w:r w:rsidRPr="009A7CB1">
        <w:rPr>
          <w:rFonts w:ascii="Arial" w:hAnsi="Arial" w:cs="Arial"/>
          <w:b/>
          <w:bCs/>
          <w:sz w:val="22"/>
          <w:szCs w:val="22"/>
        </w:rPr>
        <w:t>Number of constant sites:</w:t>
      </w:r>
      <w:r w:rsidRPr="009A7CB1">
        <w:rPr>
          <w:rFonts w:ascii="Arial" w:hAnsi="Arial" w:cs="Arial"/>
          <w:sz w:val="22"/>
          <w:szCs w:val="22"/>
        </w:rPr>
        <w:t xml:space="preserve"> 152 (= 15.4629% of all sites)</w:t>
      </w:r>
    </w:p>
    <w:p w14:paraId="47DF1CF6" w14:textId="77777777" w:rsidR="009727E4" w:rsidRPr="009A7CB1" w:rsidRDefault="009727E4" w:rsidP="009727E4">
      <w:pPr>
        <w:ind w:firstLine="0"/>
        <w:rPr>
          <w:rFonts w:ascii="Arial" w:hAnsi="Arial" w:cs="Arial"/>
          <w:b/>
          <w:bCs/>
          <w:sz w:val="22"/>
          <w:szCs w:val="22"/>
        </w:rPr>
      </w:pPr>
      <w:r w:rsidRPr="009A7CB1">
        <w:rPr>
          <w:rFonts w:ascii="Arial" w:hAnsi="Arial" w:cs="Arial"/>
          <w:b/>
          <w:bCs/>
          <w:sz w:val="22"/>
          <w:szCs w:val="22"/>
        </w:rPr>
        <w:t xml:space="preserve">Number of parsimony informative sites: </w:t>
      </w:r>
      <w:r w:rsidRPr="009A7CB1">
        <w:rPr>
          <w:rFonts w:ascii="Arial" w:hAnsi="Arial" w:cs="Arial"/>
          <w:sz w:val="22"/>
          <w:szCs w:val="22"/>
        </w:rPr>
        <w:t>485</w:t>
      </w:r>
    </w:p>
    <w:p w14:paraId="26D4A7CF" w14:textId="2D17956C" w:rsidR="001133C1" w:rsidRDefault="009727E4" w:rsidP="002343D4">
      <w:pPr>
        <w:ind w:firstLine="0"/>
        <w:rPr>
          <w:rFonts w:ascii="Arial" w:hAnsi="Arial" w:cs="Arial"/>
          <w:sz w:val="22"/>
          <w:szCs w:val="22"/>
        </w:rPr>
      </w:pPr>
      <w:r w:rsidRPr="009A7CB1">
        <w:rPr>
          <w:rFonts w:ascii="Arial" w:hAnsi="Arial" w:cs="Arial"/>
          <w:b/>
          <w:bCs/>
          <w:sz w:val="22"/>
          <w:szCs w:val="22"/>
        </w:rPr>
        <w:t xml:space="preserve">Number of distinct site patterns: </w:t>
      </w:r>
      <w:r w:rsidRPr="009A7CB1">
        <w:rPr>
          <w:rFonts w:ascii="Arial" w:hAnsi="Arial" w:cs="Arial"/>
          <w:sz w:val="22"/>
          <w:szCs w:val="22"/>
        </w:rPr>
        <w:t>934</w:t>
      </w:r>
    </w:p>
    <w:p w14:paraId="35CCB2EB" w14:textId="08F8AF00" w:rsidR="00F55C11" w:rsidRDefault="00F55C11" w:rsidP="002343D4">
      <w:pPr>
        <w:ind w:firstLine="0"/>
        <w:rPr>
          <w:ins w:id="108" w:author="Sam Williams [2]" w:date="2024-11-08T10:40:00Z" w16du:dateUtc="2024-11-08T09:40:00Z"/>
          <w:rFonts w:ascii="Arial" w:hAnsi="Arial" w:cs="Arial"/>
          <w:sz w:val="22"/>
          <w:szCs w:val="22"/>
        </w:rPr>
      </w:pPr>
      <w:r>
        <w:rPr>
          <w:rFonts w:ascii="Arial" w:hAnsi="Arial" w:cs="Arial"/>
          <w:noProof/>
          <w:sz w:val="22"/>
          <w:szCs w:val="22"/>
        </w:rPr>
        <w:lastRenderedPageBreak/>
        <w:drawing>
          <wp:inline distT="0" distB="0" distL="0" distR="0" wp14:anchorId="475E4D5E" wp14:editId="07CAFC19">
            <wp:extent cx="2950108" cy="3221279"/>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4">
                      <a:extLst>
                        <a:ext uri="{28A0092B-C50C-407E-A947-70E740481C1C}">
                          <a14:useLocalDpi xmlns:a14="http://schemas.microsoft.com/office/drawing/2010/main" val="0"/>
                        </a:ext>
                      </a:extLst>
                    </a:blip>
                    <a:srcRect l="-1" r="48483"/>
                    <a:stretch/>
                  </pic:blipFill>
                  <pic:spPr bwMode="auto">
                    <a:xfrm>
                      <a:off x="0" y="0"/>
                      <a:ext cx="2950759" cy="3221990"/>
                    </a:xfrm>
                    <a:prstGeom prst="rect">
                      <a:avLst/>
                    </a:prstGeom>
                    <a:ln>
                      <a:noFill/>
                    </a:ln>
                    <a:extLst>
                      <a:ext uri="{53640926-AAD7-44D8-BBD7-CCE9431645EC}">
                        <a14:shadowObscured xmlns:a14="http://schemas.microsoft.com/office/drawing/2010/main"/>
                      </a:ext>
                    </a:extLst>
                  </pic:spPr>
                </pic:pic>
              </a:graphicData>
            </a:graphic>
          </wp:inline>
        </w:drawing>
      </w:r>
    </w:p>
    <w:p w14:paraId="71CE58CD" w14:textId="77777777" w:rsidR="00AD2325" w:rsidRDefault="00AD2325" w:rsidP="002343D4">
      <w:pPr>
        <w:ind w:firstLine="0"/>
        <w:rPr>
          <w:ins w:id="109" w:author="Sam Williams [2]" w:date="2024-11-08T10:40:00Z" w16du:dateUtc="2024-11-08T09:40:00Z"/>
          <w:rFonts w:ascii="Arial" w:hAnsi="Arial" w:cs="Arial"/>
          <w:sz w:val="22"/>
          <w:szCs w:val="22"/>
        </w:rPr>
      </w:pPr>
    </w:p>
    <w:p w14:paraId="135B0BD0" w14:textId="77777777" w:rsidR="00F2215D" w:rsidRDefault="00AD2325" w:rsidP="00AD2325">
      <w:pPr>
        <w:ind w:firstLine="0"/>
        <w:rPr>
          <w:rFonts w:ascii="Arial" w:hAnsi="Arial" w:cs="Arial"/>
          <w:sz w:val="22"/>
          <w:szCs w:val="22"/>
        </w:rPr>
      </w:pPr>
      <w:r>
        <w:rPr>
          <w:rFonts w:ascii="Arial" w:hAnsi="Arial" w:cs="Arial"/>
          <w:sz w:val="22"/>
          <w:szCs w:val="22"/>
        </w:rPr>
        <w:t>Reviewing the paper for Hmm work:</w:t>
      </w:r>
    </w:p>
    <w:p w14:paraId="1498281F" w14:textId="77777777" w:rsidR="00DE5E6C" w:rsidRDefault="00F2215D" w:rsidP="00AD2325">
      <w:pPr>
        <w:ind w:firstLine="0"/>
        <w:rPr>
          <w:rFonts w:ascii="Arial" w:hAnsi="Arial" w:cs="Arial"/>
          <w:sz w:val="22"/>
          <w:szCs w:val="22"/>
          <w:lang w:val="en"/>
        </w:rPr>
      </w:pPr>
      <w:r>
        <w:rPr>
          <w:rFonts w:ascii="Arial" w:hAnsi="Arial" w:cs="Arial"/>
          <w:sz w:val="22"/>
          <w:szCs w:val="22"/>
        </w:rPr>
        <w:t xml:space="preserve">Two well studied families of </w:t>
      </w:r>
      <w:r w:rsidR="00AD2325">
        <w:rPr>
          <w:rFonts w:ascii="Arial" w:hAnsi="Arial" w:cs="Arial"/>
          <w:b/>
          <w:bCs/>
          <w:sz w:val="22"/>
          <w:szCs w:val="22"/>
          <w:lang w:val="en"/>
        </w:rPr>
        <w:t>[</w:t>
      </w:r>
      <w:r>
        <w:rPr>
          <w:rFonts w:ascii="Arial" w:hAnsi="Arial" w:cs="Arial"/>
          <w:b/>
          <w:bCs/>
          <w:sz w:val="22"/>
          <w:szCs w:val="22"/>
          <w:lang w:val="en"/>
        </w:rPr>
        <w:t xml:space="preserve">4+2] </w:t>
      </w:r>
      <w:r>
        <w:rPr>
          <w:rFonts w:ascii="Arial" w:hAnsi="Arial" w:cs="Arial"/>
          <w:sz w:val="22"/>
          <w:szCs w:val="22"/>
          <w:lang w:val="en"/>
        </w:rPr>
        <w:t>cycloadditions</w:t>
      </w:r>
      <w:r w:rsidR="003F03C6">
        <w:rPr>
          <w:rFonts w:ascii="Arial" w:hAnsi="Arial" w:cs="Arial"/>
          <w:sz w:val="22"/>
          <w:szCs w:val="22"/>
          <w:lang w:val="en"/>
        </w:rPr>
        <w:t xml:space="preserve"> – </w:t>
      </w:r>
      <w:proofErr w:type="spellStart"/>
      <w:r w:rsidR="003F03C6">
        <w:rPr>
          <w:rFonts w:ascii="Arial" w:hAnsi="Arial" w:cs="Arial"/>
          <w:sz w:val="22"/>
          <w:szCs w:val="22"/>
          <w:lang w:val="en"/>
        </w:rPr>
        <w:t>spirotetronate</w:t>
      </w:r>
      <w:proofErr w:type="spellEnd"/>
      <w:r w:rsidR="003F03C6">
        <w:rPr>
          <w:rFonts w:ascii="Arial" w:hAnsi="Arial" w:cs="Arial"/>
          <w:sz w:val="22"/>
          <w:szCs w:val="22"/>
          <w:lang w:val="en"/>
        </w:rPr>
        <w:t xml:space="preserve"> </w:t>
      </w:r>
      <w:proofErr w:type="spellStart"/>
      <w:r w:rsidR="003F03C6">
        <w:rPr>
          <w:rFonts w:ascii="Arial" w:hAnsi="Arial" w:cs="Arial"/>
          <w:sz w:val="22"/>
          <w:szCs w:val="22"/>
          <w:lang w:val="en"/>
        </w:rPr>
        <w:t>cyclases</w:t>
      </w:r>
      <w:proofErr w:type="spellEnd"/>
      <w:r w:rsidR="003F03C6">
        <w:rPr>
          <w:rFonts w:ascii="Arial" w:hAnsi="Arial" w:cs="Arial"/>
          <w:sz w:val="22"/>
          <w:szCs w:val="22"/>
          <w:lang w:val="en"/>
        </w:rPr>
        <w:t xml:space="preserve"> and </w:t>
      </w:r>
      <w:proofErr w:type="spellStart"/>
      <w:r w:rsidR="00DE5E6C">
        <w:rPr>
          <w:rFonts w:ascii="Arial" w:hAnsi="Arial" w:cs="Arial"/>
          <w:sz w:val="22"/>
          <w:szCs w:val="22"/>
          <w:lang w:val="en"/>
        </w:rPr>
        <w:t>and</w:t>
      </w:r>
      <w:proofErr w:type="spellEnd"/>
      <w:r w:rsidR="00DE5E6C">
        <w:rPr>
          <w:rFonts w:ascii="Arial" w:hAnsi="Arial" w:cs="Arial"/>
          <w:sz w:val="22"/>
          <w:szCs w:val="22"/>
          <w:lang w:val="en"/>
        </w:rPr>
        <w:t xml:space="preserve"> decalin forming </w:t>
      </w:r>
      <w:proofErr w:type="spellStart"/>
      <w:r w:rsidR="00DE5E6C">
        <w:rPr>
          <w:rFonts w:ascii="Arial" w:hAnsi="Arial" w:cs="Arial"/>
          <w:sz w:val="22"/>
          <w:szCs w:val="22"/>
          <w:lang w:val="en"/>
        </w:rPr>
        <w:t>cyclases</w:t>
      </w:r>
      <w:proofErr w:type="spellEnd"/>
    </w:p>
    <w:p w14:paraId="197CFB4D" w14:textId="77777777" w:rsidR="00DE5E6C" w:rsidRDefault="00DE5E6C" w:rsidP="00AD2325">
      <w:pPr>
        <w:ind w:firstLine="0"/>
        <w:rPr>
          <w:rFonts w:ascii="Arial" w:hAnsi="Arial" w:cs="Arial"/>
          <w:sz w:val="22"/>
          <w:szCs w:val="22"/>
          <w:lang w:val="en"/>
        </w:rPr>
      </w:pPr>
    </w:p>
    <w:p w14:paraId="24E5A95C" w14:textId="32E24599" w:rsidR="00AD2325" w:rsidRPr="00F2215D" w:rsidRDefault="00AC6ED3" w:rsidP="00AD2325">
      <w:pPr>
        <w:ind w:firstLine="0"/>
        <w:rPr>
          <w:rFonts w:ascii="Arial" w:hAnsi="Arial" w:cs="Arial"/>
          <w:sz w:val="22"/>
          <w:szCs w:val="22"/>
          <w:lang w:val="en"/>
        </w:rPr>
      </w:pPr>
      <w:r w:rsidRPr="00AC6ED3">
        <w:rPr>
          <w:rFonts w:ascii="Arial" w:hAnsi="Arial" w:cs="Arial"/>
          <w:sz w:val="22"/>
          <w:szCs w:val="22"/>
        </w:rPr>
        <w:t xml:space="preserve">To date, five enzymes catalysing </w:t>
      </w:r>
      <w:proofErr w:type="spellStart"/>
      <w:r w:rsidRPr="00AC6ED3">
        <w:rPr>
          <w:rFonts w:ascii="Arial" w:hAnsi="Arial" w:cs="Arial"/>
          <w:sz w:val="22"/>
          <w:szCs w:val="22"/>
        </w:rPr>
        <w:t>spirotetronate</w:t>
      </w:r>
      <w:proofErr w:type="spellEnd"/>
      <w:r w:rsidRPr="00AC6ED3">
        <w:rPr>
          <w:rFonts w:ascii="Arial" w:hAnsi="Arial" w:cs="Arial"/>
          <w:sz w:val="22"/>
          <w:szCs w:val="22"/>
        </w:rPr>
        <w:t xml:space="preserve"> formation have been characterised in detail, PyrI4,</w:t>
      </w:r>
      <w:hyperlink r:id="rId15" w:anchor="cbic202300382-bib-0037" w:history="1">
        <w:r w:rsidRPr="00AC6ED3">
          <w:rPr>
            <w:rStyle w:val="Hyperlink"/>
            <w:rFonts w:ascii="Arial" w:hAnsi="Arial" w:cs="Arial"/>
            <w:sz w:val="22"/>
            <w:szCs w:val="22"/>
            <w:vertAlign w:val="superscript"/>
          </w:rPr>
          <w:t>7</w:t>
        </w:r>
      </w:hyperlink>
      <w:r w:rsidRPr="00AC6ED3">
        <w:rPr>
          <w:rFonts w:ascii="Arial" w:hAnsi="Arial" w:cs="Arial"/>
          <w:sz w:val="22"/>
          <w:szCs w:val="22"/>
        </w:rPr>
        <w:t> AbyU,</w:t>
      </w:r>
      <w:hyperlink r:id="rId16" w:anchor="cbic202300382-bib-0038" w:history="1">
        <w:r w:rsidRPr="00AC6ED3">
          <w:rPr>
            <w:rStyle w:val="Hyperlink"/>
            <w:rFonts w:ascii="Arial" w:hAnsi="Arial" w:cs="Arial"/>
            <w:sz w:val="22"/>
            <w:szCs w:val="22"/>
            <w:vertAlign w:val="superscript"/>
          </w:rPr>
          <w:t>8</w:t>
        </w:r>
      </w:hyperlink>
      <w:r w:rsidRPr="00AC6ED3">
        <w:rPr>
          <w:rFonts w:ascii="Arial" w:hAnsi="Arial" w:cs="Arial"/>
          <w:sz w:val="22"/>
          <w:szCs w:val="22"/>
        </w:rPr>
        <w:t> AbmU,</w:t>
      </w:r>
      <w:hyperlink r:id="rId17" w:anchor="cbic202300382-bib-0042" w:history="1">
        <w:r w:rsidRPr="00AC6ED3">
          <w:rPr>
            <w:rStyle w:val="Hyperlink"/>
            <w:rFonts w:ascii="Arial" w:hAnsi="Arial" w:cs="Arial"/>
            <w:sz w:val="22"/>
            <w:szCs w:val="22"/>
            <w:vertAlign w:val="superscript"/>
          </w:rPr>
          <w:t>9</w:t>
        </w:r>
      </w:hyperlink>
      <w:r w:rsidRPr="00AC6ED3">
        <w:rPr>
          <w:rFonts w:ascii="Arial" w:hAnsi="Arial" w:cs="Arial"/>
          <w:sz w:val="22"/>
          <w:szCs w:val="22"/>
        </w:rPr>
        <w:t> AbnU</w:t>
      </w:r>
      <w:hyperlink r:id="rId18" w:anchor="cbic202300382-bib-0043" w:history="1">
        <w:r w:rsidRPr="00AC6ED3">
          <w:rPr>
            <w:rStyle w:val="Hyperlink"/>
            <w:rFonts w:ascii="Arial" w:hAnsi="Arial" w:cs="Arial"/>
            <w:sz w:val="22"/>
            <w:szCs w:val="22"/>
            <w:vertAlign w:val="superscript"/>
          </w:rPr>
          <w:t>10</w:t>
        </w:r>
      </w:hyperlink>
      <w:r w:rsidRPr="00AC6ED3">
        <w:rPr>
          <w:rFonts w:ascii="Arial" w:hAnsi="Arial" w:cs="Arial"/>
          <w:sz w:val="22"/>
          <w:szCs w:val="22"/>
        </w:rPr>
        <w:t> and PloI4.</w:t>
      </w:r>
      <w:hyperlink r:id="rId19" w:anchor="cbic202300382-bib-0044" w:history="1">
        <w:r w:rsidRPr="00AC6ED3">
          <w:rPr>
            <w:rStyle w:val="Hyperlink"/>
            <w:rFonts w:ascii="Arial" w:hAnsi="Arial" w:cs="Arial"/>
            <w:sz w:val="22"/>
            <w:szCs w:val="22"/>
            <w:vertAlign w:val="superscript"/>
          </w:rPr>
          <w:t>11</w:t>
        </w:r>
      </w:hyperlink>
      <w:r w:rsidR="00F2215D">
        <w:rPr>
          <w:rFonts w:ascii="Arial" w:hAnsi="Arial" w:cs="Arial"/>
          <w:sz w:val="22"/>
          <w:szCs w:val="22"/>
          <w:lang w:val="en"/>
        </w:rPr>
        <w:t xml:space="preserve"> </w:t>
      </w:r>
    </w:p>
    <w:p w14:paraId="44DC5071" w14:textId="77777777" w:rsidR="00D3106F" w:rsidRDefault="00D3106F" w:rsidP="002343D4">
      <w:pPr>
        <w:ind w:firstLine="0"/>
        <w:rPr>
          <w:rFonts w:ascii="Arial" w:hAnsi="Arial" w:cs="Arial"/>
          <w:sz w:val="22"/>
          <w:szCs w:val="22"/>
        </w:rPr>
      </w:pPr>
    </w:p>
    <w:p w14:paraId="1B917FDF" w14:textId="3054EB86" w:rsidR="00AD2325" w:rsidRDefault="00D3106F" w:rsidP="002343D4">
      <w:pPr>
        <w:ind w:firstLine="0"/>
        <w:rPr>
          <w:rFonts w:ascii="Arial" w:hAnsi="Arial" w:cs="Arial"/>
          <w:sz w:val="22"/>
          <w:szCs w:val="22"/>
        </w:rPr>
      </w:pPr>
      <w:r w:rsidRPr="00D3106F">
        <w:rPr>
          <w:rFonts w:ascii="Arial" w:hAnsi="Arial" w:cs="Arial"/>
          <w:sz w:val="22"/>
          <w:szCs w:val="22"/>
        </w:rPr>
        <w:t xml:space="preserve">13 previously characterised </w:t>
      </w:r>
      <w:proofErr w:type="spellStart"/>
      <w:r w:rsidRPr="00D3106F">
        <w:rPr>
          <w:rFonts w:ascii="Arial" w:hAnsi="Arial" w:cs="Arial"/>
          <w:sz w:val="22"/>
          <w:szCs w:val="22"/>
        </w:rPr>
        <w:t>spirotetronate</w:t>
      </w:r>
      <w:proofErr w:type="spellEnd"/>
      <w:r w:rsidRPr="00D3106F">
        <w:rPr>
          <w:rFonts w:ascii="Arial" w:hAnsi="Arial" w:cs="Arial"/>
          <w:sz w:val="22"/>
          <w:szCs w:val="22"/>
        </w:rPr>
        <w:t xml:space="preserve"> </w:t>
      </w:r>
      <w:proofErr w:type="spellStart"/>
      <w:r w:rsidRPr="00D3106F">
        <w:rPr>
          <w:rFonts w:ascii="Arial" w:hAnsi="Arial" w:cs="Arial"/>
          <w:sz w:val="22"/>
          <w:szCs w:val="22"/>
        </w:rPr>
        <w:t>cyclases</w:t>
      </w:r>
      <w:proofErr w:type="spellEnd"/>
      <w:r w:rsidRPr="00D3106F">
        <w:rPr>
          <w:rFonts w:ascii="Arial" w:hAnsi="Arial" w:cs="Arial"/>
          <w:sz w:val="22"/>
          <w:szCs w:val="22"/>
        </w:rPr>
        <w:t xml:space="preserve"> were selected for inclusion (Table S2)</w:t>
      </w:r>
    </w:p>
    <w:p w14:paraId="5D39939A" w14:textId="246E810F" w:rsidR="00215B8F" w:rsidRDefault="00215B8F" w:rsidP="002343D4">
      <w:pPr>
        <w:ind w:firstLine="0"/>
        <w:rPr>
          <w:rFonts w:ascii="Arial" w:hAnsi="Arial" w:cs="Arial"/>
          <w:sz w:val="22"/>
          <w:szCs w:val="22"/>
        </w:rPr>
      </w:pPr>
      <w:r>
        <w:rPr>
          <w:rFonts w:ascii="Arial" w:hAnsi="Arial" w:cs="Arial"/>
          <w:sz w:val="22"/>
          <w:szCs w:val="22"/>
        </w:rPr>
        <w:t xml:space="preserve">Tsn15 </w:t>
      </w:r>
      <w:r w:rsidR="00964FA0">
        <w:rPr>
          <w:rFonts w:ascii="Arial" w:hAnsi="Arial" w:cs="Arial"/>
          <w:sz w:val="22"/>
          <w:szCs w:val="22"/>
        </w:rPr>
        <w:t xml:space="preserve">performs a weird </w:t>
      </w:r>
      <w:r w:rsidR="007B04C9">
        <w:rPr>
          <w:rFonts w:ascii="Arial" w:hAnsi="Arial" w:cs="Arial"/>
          <w:sz w:val="22"/>
          <w:szCs w:val="22"/>
        </w:rPr>
        <w:t>cyclization</w:t>
      </w:r>
    </w:p>
    <w:p w14:paraId="4813ADB8" w14:textId="34136757" w:rsidR="00053DA6" w:rsidRDefault="00053DA6" w:rsidP="002343D4">
      <w:pPr>
        <w:ind w:firstLine="0"/>
        <w:rPr>
          <w:rFonts w:ascii="Arial" w:hAnsi="Arial" w:cs="Arial"/>
          <w:sz w:val="22"/>
          <w:szCs w:val="22"/>
        </w:rPr>
      </w:pPr>
      <w:r>
        <w:rPr>
          <w:rFonts w:ascii="Arial" w:hAnsi="Arial" w:cs="Arial"/>
          <w:sz w:val="22"/>
          <w:szCs w:val="22"/>
        </w:rPr>
        <w:t>286 unique amino acid sequences were identified</w:t>
      </w:r>
    </w:p>
    <w:p w14:paraId="4E112737" w14:textId="0EFAD6EB" w:rsidR="00053DA6" w:rsidRDefault="00053DA6" w:rsidP="002343D4">
      <w:pPr>
        <w:ind w:firstLine="0"/>
        <w:rPr>
          <w:rFonts w:ascii="Arial" w:hAnsi="Arial" w:cs="Arial"/>
          <w:sz w:val="22"/>
          <w:szCs w:val="22"/>
        </w:rPr>
      </w:pPr>
      <w:r w:rsidRPr="00053DA6">
        <w:rPr>
          <w:rFonts w:ascii="Arial" w:hAnsi="Arial" w:cs="Arial"/>
          <w:sz w:val="22"/>
          <w:szCs w:val="22"/>
        </w:rPr>
        <w:t xml:space="preserve">A cluster of 100 sequences was identified and excluded, since the 43 annotated sequences belonged to different protein-fold families exhibiting cofactor binding motives like the two FAD-dependent decalin forming </w:t>
      </w:r>
      <w:proofErr w:type="spellStart"/>
      <w:r w:rsidRPr="00053DA6">
        <w:rPr>
          <w:rFonts w:ascii="Arial" w:hAnsi="Arial" w:cs="Arial"/>
          <w:sz w:val="22"/>
          <w:szCs w:val="22"/>
        </w:rPr>
        <w:t>cyclases</w:t>
      </w:r>
      <w:proofErr w:type="spellEnd"/>
      <w:r w:rsidRPr="00053DA6">
        <w:rPr>
          <w:rFonts w:ascii="Arial" w:hAnsi="Arial" w:cs="Arial"/>
          <w:sz w:val="22"/>
          <w:szCs w:val="22"/>
        </w:rPr>
        <w:t xml:space="preserve"> ChlE3 and LobP3</w:t>
      </w:r>
    </w:p>
    <w:p w14:paraId="114302BE" w14:textId="77777777" w:rsidR="002E6B4F" w:rsidRDefault="002E6B4F" w:rsidP="002343D4">
      <w:pPr>
        <w:ind w:firstLine="0"/>
        <w:rPr>
          <w:rFonts w:ascii="Arial" w:hAnsi="Arial" w:cs="Arial"/>
          <w:sz w:val="22"/>
          <w:szCs w:val="22"/>
        </w:rPr>
      </w:pPr>
    </w:p>
    <w:p w14:paraId="02045052" w14:textId="7DBD9BE8" w:rsidR="002E6B4F" w:rsidRDefault="002E6B4F" w:rsidP="002343D4">
      <w:pPr>
        <w:ind w:firstLine="0"/>
        <w:rPr>
          <w:rFonts w:ascii="Arial" w:hAnsi="Arial" w:cs="Arial"/>
          <w:sz w:val="22"/>
          <w:szCs w:val="22"/>
        </w:rPr>
      </w:pPr>
      <w:proofErr w:type="gramStart"/>
      <w:r>
        <w:rPr>
          <w:rFonts w:ascii="Arial" w:hAnsi="Arial" w:cs="Arial"/>
          <w:sz w:val="22"/>
          <w:szCs w:val="22"/>
        </w:rPr>
        <w:t>So</w:t>
      </w:r>
      <w:proofErr w:type="gramEnd"/>
      <w:r>
        <w:rPr>
          <w:rFonts w:ascii="Arial" w:hAnsi="Arial" w:cs="Arial"/>
          <w:sz w:val="22"/>
          <w:szCs w:val="22"/>
        </w:rPr>
        <w:t xml:space="preserve"> we have the 14 </w:t>
      </w:r>
      <w:proofErr w:type="spellStart"/>
      <w:r>
        <w:rPr>
          <w:rFonts w:ascii="Arial" w:hAnsi="Arial" w:cs="Arial"/>
          <w:sz w:val="22"/>
          <w:szCs w:val="22"/>
        </w:rPr>
        <w:t>spirotetronate</w:t>
      </w:r>
      <w:proofErr w:type="spellEnd"/>
      <w:r>
        <w:rPr>
          <w:rFonts w:ascii="Arial" w:hAnsi="Arial" w:cs="Arial"/>
          <w:sz w:val="22"/>
          <w:szCs w:val="22"/>
        </w:rPr>
        <w:t xml:space="preserve"> </w:t>
      </w:r>
      <w:proofErr w:type="spellStart"/>
      <w:r>
        <w:rPr>
          <w:rFonts w:ascii="Arial" w:hAnsi="Arial" w:cs="Arial"/>
          <w:sz w:val="22"/>
          <w:szCs w:val="22"/>
        </w:rPr>
        <w:t>cyclases</w:t>
      </w:r>
      <w:proofErr w:type="spellEnd"/>
    </w:p>
    <w:p w14:paraId="5F5FF4F7" w14:textId="01EFF3A7" w:rsidR="00825DE6" w:rsidRDefault="00825DE6" w:rsidP="002343D4">
      <w:pPr>
        <w:ind w:firstLine="0"/>
        <w:rPr>
          <w:rFonts w:ascii="Arial" w:hAnsi="Arial" w:cs="Arial"/>
          <w:sz w:val="22"/>
          <w:szCs w:val="22"/>
        </w:rPr>
      </w:pPr>
      <w:r>
        <w:rPr>
          <w:rFonts w:ascii="Arial" w:hAnsi="Arial" w:cs="Arial"/>
          <w:sz w:val="22"/>
          <w:szCs w:val="22"/>
        </w:rPr>
        <w:t xml:space="preserve">The 17 putative </w:t>
      </w:r>
      <w:proofErr w:type="spellStart"/>
      <w:r>
        <w:rPr>
          <w:rFonts w:ascii="Arial" w:hAnsi="Arial" w:cs="Arial"/>
          <w:sz w:val="22"/>
          <w:szCs w:val="22"/>
        </w:rPr>
        <w:t>cyclases</w:t>
      </w:r>
      <w:proofErr w:type="spellEnd"/>
    </w:p>
    <w:p w14:paraId="7F2655C2" w14:textId="5B424C17" w:rsidR="00825DE6" w:rsidRDefault="002A33A6" w:rsidP="002343D4">
      <w:pPr>
        <w:ind w:firstLine="0"/>
        <w:rPr>
          <w:rFonts w:ascii="Arial" w:hAnsi="Arial" w:cs="Arial"/>
          <w:sz w:val="22"/>
          <w:szCs w:val="22"/>
        </w:rPr>
      </w:pPr>
      <w:r>
        <w:rPr>
          <w:rFonts w:ascii="Arial" w:hAnsi="Arial" w:cs="Arial"/>
          <w:sz w:val="22"/>
          <w:szCs w:val="22"/>
        </w:rPr>
        <w:t xml:space="preserve">Plus 19 additional candidate sequences from the </w:t>
      </w:r>
      <w:proofErr w:type="spellStart"/>
      <w:r>
        <w:rPr>
          <w:rFonts w:ascii="Arial" w:hAnsi="Arial" w:cs="Arial"/>
          <w:sz w:val="22"/>
          <w:szCs w:val="22"/>
        </w:rPr>
        <w:t>litature</w:t>
      </w:r>
      <w:proofErr w:type="spellEnd"/>
    </w:p>
    <w:p w14:paraId="43939BCA" w14:textId="77777777" w:rsidR="00825DE6" w:rsidRDefault="00825DE6" w:rsidP="002343D4">
      <w:pPr>
        <w:ind w:firstLine="0"/>
        <w:rPr>
          <w:rFonts w:ascii="Arial" w:hAnsi="Arial" w:cs="Arial"/>
          <w:sz w:val="22"/>
          <w:szCs w:val="22"/>
          <w:lang w:val="en"/>
        </w:rPr>
      </w:pPr>
    </w:p>
    <w:p w14:paraId="3FB8654A" w14:textId="5552EE17" w:rsidR="002C6D84" w:rsidRDefault="002C6D84" w:rsidP="002343D4">
      <w:pPr>
        <w:ind w:firstLine="0"/>
        <w:rPr>
          <w:rFonts w:ascii="Arial" w:hAnsi="Arial" w:cs="Arial"/>
          <w:sz w:val="22"/>
          <w:szCs w:val="22"/>
          <w:lang w:val="en"/>
        </w:rPr>
      </w:pPr>
      <w:r>
        <w:rPr>
          <w:rFonts w:ascii="Arial" w:hAnsi="Arial" w:cs="Arial"/>
          <w:sz w:val="22"/>
          <w:szCs w:val="22"/>
          <w:lang w:val="en"/>
        </w:rPr>
        <w:t xml:space="preserve">Do we have confirmation of DA activity for any of the other </w:t>
      </w:r>
      <w:proofErr w:type="spellStart"/>
      <w:r>
        <w:rPr>
          <w:rFonts w:ascii="Arial" w:hAnsi="Arial" w:cs="Arial"/>
          <w:sz w:val="22"/>
          <w:szCs w:val="22"/>
          <w:lang w:val="en"/>
        </w:rPr>
        <w:t>cyclases</w:t>
      </w:r>
      <w:proofErr w:type="spellEnd"/>
      <w:r>
        <w:rPr>
          <w:rFonts w:ascii="Arial" w:hAnsi="Arial" w:cs="Arial"/>
          <w:sz w:val="22"/>
          <w:szCs w:val="22"/>
          <w:lang w:val="en"/>
        </w:rPr>
        <w:t>?</w:t>
      </w:r>
    </w:p>
    <w:p w14:paraId="2BB41178" w14:textId="19022087" w:rsidR="002C6D84" w:rsidRDefault="002C6D84" w:rsidP="002343D4">
      <w:pPr>
        <w:ind w:firstLine="0"/>
        <w:rPr>
          <w:rFonts w:ascii="Arial" w:hAnsi="Arial" w:cs="Arial"/>
          <w:sz w:val="22"/>
          <w:szCs w:val="22"/>
          <w:lang w:val="en"/>
        </w:rPr>
      </w:pPr>
      <w:r>
        <w:rPr>
          <w:rFonts w:ascii="Arial" w:hAnsi="Arial" w:cs="Arial"/>
          <w:sz w:val="22"/>
          <w:szCs w:val="22"/>
          <w:lang w:val="en"/>
        </w:rPr>
        <w:t>Cyclase15B?</w:t>
      </w:r>
    </w:p>
    <w:p w14:paraId="53A43674" w14:textId="20AA3B64" w:rsidR="007B04C9" w:rsidRPr="00AD2325" w:rsidRDefault="007B04C9" w:rsidP="002343D4">
      <w:pPr>
        <w:ind w:firstLine="0"/>
        <w:rPr>
          <w:rFonts w:ascii="Arial" w:hAnsi="Arial" w:cs="Arial"/>
          <w:sz w:val="22"/>
          <w:szCs w:val="22"/>
          <w:lang w:val="en"/>
        </w:rPr>
      </w:pPr>
      <w:r>
        <w:rPr>
          <w:rFonts w:ascii="Arial" w:hAnsi="Arial" w:cs="Arial"/>
          <w:sz w:val="22"/>
          <w:szCs w:val="22"/>
          <w:lang w:val="en"/>
        </w:rPr>
        <w:t>Two models?</w:t>
      </w:r>
    </w:p>
    <w:p w14:paraId="25DE0B57" w14:textId="77777777" w:rsidR="00701FE6" w:rsidRPr="00701FE6" w:rsidRDefault="001133C1" w:rsidP="00701FE6">
      <w:pPr>
        <w:pStyle w:val="EndNoteBibliography"/>
        <w:spacing w:after="0"/>
        <w:ind w:firstLine="0"/>
        <w:rPr>
          <w:noProof/>
        </w:rPr>
      </w:pPr>
      <w:r w:rsidRPr="00BC27FD">
        <w:rPr>
          <w:rFonts w:ascii="Arial" w:hAnsi="Arial"/>
          <w:sz w:val="22"/>
          <w:szCs w:val="21"/>
        </w:rPr>
        <w:lastRenderedPageBreak/>
        <w:fldChar w:fldCharType="begin"/>
      </w:r>
      <w:r w:rsidRPr="00BC27FD">
        <w:rPr>
          <w:rFonts w:ascii="Arial" w:hAnsi="Arial"/>
          <w:sz w:val="22"/>
          <w:szCs w:val="21"/>
        </w:rPr>
        <w:instrText xml:space="preserve"> ADDIN EN.REFLIST </w:instrText>
      </w:r>
      <w:r w:rsidRPr="00BC27FD">
        <w:rPr>
          <w:rFonts w:ascii="Arial" w:hAnsi="Arial"/>
          <w:sz w:val="22"/>
          <w:szCs w:val="21"/>
        </w:rPr>
        <w:fldChar w:fldCharType="separate"/>
      </w:r>
      <w:r w:rsidR="00701FE6" w:rsidRPr="00701FE6">
        <w:rPr>
          <w:noProof/>
        </w:rPr>
        <w:t>1.</w:t>
      </w:r>
      <w:r w:rsidR="00701FE6" w:rsidRPr="00701FE6">
        <w:rPr>
          <w:noProof/>
        </w:rPr>
        <w:tab/>
        <w:t>Katoh K, Standley DM. MAFFT Multiple Sequence Alignment Software Version 7: Improvements in Performance and Usability. Molecular Biology and Evolution. 2013;30(4):772-80.</w:t>
      </w:r>
    </w:p>
    <w:p w14:paraId="174F60C2" w14:textId="77777777" w:rsidR="00701FE6" w:rsidRPr="00701FE6" w:rsidRDefault="00701FE6" w:rsidP="00701FE6">
      <w:pPr>
        <w:pStyle w:val="EndNoteBibliography"/>
        <w:spacing w:after="0"/>
        <w:ind w:firstLine="0"/>
        <w:rPr>
          <w:noProof/>
        </w:rPr>
      </w:pPr>
      <w:r w:rsidRPr="00701FE6">
        <w:rPr>
          <w:noProof/>
        </w:rPr>
        <w:t>2.</w:t>
      </w:r>
      <w:r w:rsidRPr="00701FE6">
        <w:rPr>
          <w:noProof/>
        </w:rPr>
        <w:tab/>
        <w:t>Minh BQ, Schmidt HA, Chernomor O, Schrempf D, Woodhams MD, von Haeseler A, et al. IQ-TREE 2: New Models and Efficient Methods for Phylogenetic Inference in the Genomic Era. Mol Biol Evol. 2020;37(5):1530-4.</w:t>
      </w:r>
    </w:p>
    <w:p w14:paraId="5C1F205B" w14:textId="77777777" w:rsidR="00701FE6" w:rsidRPr="00701FE6" w:rsidRDefault="00701FE6" w:rsidP="00701FE6">
      <w:pPr>
        <w:pStyle w:val="EndNoteBibliography"/>
        <w:spacing w:after="0"/>
        <w:ind w:firstLine="0"/>
        <w:rPr>
          <w:noProof/>
        </w:rPr>
      </w:pPr>
      <w:r w:rsidRPr="00701FE6">
        <w:rPr>
          <w:noProof/>
        </w:rPr>
        <w:t>3.</w:t>
      </w:r>
      <w:r w:rsidRPr="00701FE6">
        <w:rPr>
          <w:noProof/>
        </w:rPr>
        <w:tab/>
        <w:t>Little R, Paiva FCR, Jenkins R, Hong H, Sun Y, Demydchuk Y, et al. Unexpected enzyme-catalysed [4+2] cycloaddition and rearrangement in polyether antibiotic biosynthesis. Nature Catalysis. 2019;2(11):1045-54.</w:t>
      </w:r>
    </w:p>
    <w:p w14:paraId="15D86098" w14:textId="77777777" w:rsidR="00701FE6" w:rsidRPr="00AD2325" w:rsidRDefault="00701FE6" w:rsidP="00701FE6">
      <w:pPr>
        <w:pStyle w:val="EndNoteBibliography"/>
        <w:spacing w:after="0"/>
        <w:ind w:firstLine="0"/>
        <w:rPr>
          <w:noProof/>
          <w:lang w:val="da-DK"/>
          <w:rPrChange w:id="110" w:author="Sam Williams [2]" w:date="2024-11-08T10:40:00Z" w16du:dateUtc="2024-11-08T09:40:00Z">
            <w:rPr>
              <w:noProof/>
            </w:rPr>
          </w:rPrChange>
        </w:rPr>
      </w:pPr>
      <w:r w:rsidRPr="00701FE6">
        <w:rPr>
          <w:noProof/>
        </w:rPr>
        <w:t>4.</w:t>
      </w:r>
      <w:r w:rsidRPr="00701FE6">
        <w:rPr>
          <w:noProof/>
        </w:rPr>
        <w:tab/>
        <w:t xml:space="preserve">Song Y, DiMaio F, Wang RY, Kim D, Miles C, Brunette T, et al. High-resolution comparative modeling with RosettaCM. </w:t>
      </w:r>
      <w:r w:rsidRPr="00AD2325">
        <w:rPr>
          <w:noProof/>
          <w:lang w:val="da-DK"/>
          <w:rPrChange w:id="111" w:author="Sam Williams [2]" w:date="2024-11-08T10:40:00Z" w16du:dateUtc="2024-11-08T09:40:00Z">
            <w:rPr>
              <w:noProof/>
            </w:rPr>
          </w:rPrChange>
        </w:rPr>
        <w:t>Structure. 2013;21(10):1735-42.</w:t>
      </w:r>
    </w:p>
    <w:p w14:paraId="76FBD7A6" w14:textId="77777777" w:rsidR="00701FE6" w:rsidRPr="00701FE6" w:rsidRDefault="00701FE6" w:rsidP="00701FE6">
      <w:pPr>
        <w:pStyle w:val="EndNoteBibliography"/>
        <w:spacing w:after="0"/>
        <w:ind w:firstLine="0"/>
        <w:rPr>
          <w:noProof/>
        </w:rPr>
      </w:pPr>
      <w:r w:rsidRPr="00AD2325">
        <w:rPr>
          <w:noProof/>
          <w:lang w:val="da-DK"/>
          <w:rPrChange w:id="112" w:author="Sam Williams [2]" w:date="2024-11-08T10:40:00Z" w16du:dateUtc="2024-11-08T09:40:00Z">
            <w:rPr>
              <w:noProof/>
            </w:rPr>
          </w:rPrChange>
        </w:rPr>
        <w:t>5.</w:t>
      </w:r>
      <w:r w:rsidRPr="00AD2325">
        <w:rPr>
          <w:noProof/>
          <w:lang w:val="da-DK"/>
          <w:rPrChange w:id="113" w:author="Sam Williams [2]" w:date="2024-11-08T10:40:00Z" w16du:dateUtc="2024-11-08T09:40:00Z">
            <w:rPr>
              <w:noProof/>
            </w:rPr>
          </w:rPrChange>
        </w:rPr>
        <w:tab/>
        <w:t xml:space="preserve">Venselaar H, Joosten RP, Vroling B, Baakman CA, Hekkelman ML, Krieger E, et al. </w:t>
      </w:r>
      <w:r w:rsidRPr="00701FE6">
        <w:rPr>
          <w:noProof/>
        </w:rPr>
        <w:t>Homology modelling and spectroscopy, a never-ending love story. Eur Biophys J. 2010;39(4):551-63.</w:t>
      </w:r>
    </w:p>
    <w:p w14:paraId="312951D9" w14:textId="77777777" w:rsidR="00701FE6" w:rsidRPr="00701FE6" w:rsidRDefault="00701FE6" w:rsidP="00701FE6">
      <w:pPr>
        <w:pStyle w:val="EndNoteBibliography"/>
        <w:spacing w:after="0"/>
        <w:ind w:firstLine="0"/>
        <w:rPr>
          <w:noProof/>
        </w:rPr>
      </w:pPr>
      <w:r w:rsidRPr="00701FE6">
        <w:rPr>
          <w:noProof/>
        </w:rPr>
        <w:t>6.</w:t>
      </w:r>
      <w:r w:rsidRPr="00701FE6">
        <w:rPr>
          <w:noProof/>
        </w:rPr>
        <w:tab/>
        <w:t>Jumper J, Evans R, Pritzel A, Green T, Figurnov M, Ronneberger O, et al. Highly accurate protein structure prediction with AlphaFold. Nature. 2021;596(7873):583-9.</w:t>
      </w:r>
    </w:p>
    <w:p w14:paraId="3E7A66AD" w14:textId="77777777" w:rsidR="00701FE6" w:rsidRPr="00701FE6" w:rsidRDefault="00701FE6" w:rsidP="00701FE6">
      <w:pPr>
        <w:pStyle w:val="EndNoteBibliography"/>
        <w:spacing w:after="0"/>
        <w:ind w:firstLine="0"/>
        <w:rPr>
          <w:noProof/>
        </w:rPr>
      </w:pPr>
      <w:r w:rsidRPr="00701FE6">
        <w:rPr>
          <w:noProof/>
        </w:rPr>
        <w:t>7.</w:t>
      </w:r>
      <w:r w:rsidRPr="00701FE6">
        <w:rPr>
          <w:noProof/>
        </w:rPr>
        <w:tab/>
        <w:t>Little RF, Samborskyy M, Leadlay PF. The biosynthetic pathway to tetromadurin (SF2487/A80577), a polyether tetronate antibiotic. PLoS One. 2020;15(9):e0239054.</w:t>
      </w:r>
    </w:p>
    <w:p w14:paraId="2A4CD5D8" w14:textId="77777777" w:rsidR="00701FE6" w:rsidRPr="00AD2325" w:rsidRDefault="00701FE6" w:rsidP="00701FE6">
      <w:pPr>
        <w:pStyle w:val="EndNoteBibliography"/>
        <w:spacing w:after="0"/>
        <w:ind w:firstLine="0"/>
        <w:rPr>
          <w:noProof/>
          <w:lang w:val="da-DK"/>
          <w:rPrChange w:id="114" w:author="Sam Williams [2]" w:date="2024-11-08T10:40:00Z" w16du:dateUtc="2024-11-08T09:40:00Z">
            <w:rPr>
              <w:noProof/>
            </w:rPr>
          </w:rPrChange>
        </w:rPr>
      </w:pPr>
      <w:r w:rsidRPr="00701FE6">
        <w:rPr>
          <w:noProof/>
        </w:rPr>
        <w:t>8.</w:t>
      </w:r>
      <w:r w:rsidRPr="00701FE6">
        <w:rPr>
          <w:noProof/>
        </w:rPr>
        <w:tab/>
        <w:t xml:space="preserve">Zheng Q, Guo Y, Yang L, Zhao Z, Wu Z, Zhang H, et al. Enzyme-Dependent [4 + 2] Cycloaddition Depends on Lid-like Interaction of the N-Terminal Sequence with the Catalytic Core in PyrI4. </w:t>
      </w:r>
      <w:r w:rsidRPr="00AD2325">
        <w:rPr>
          <w:noProof/>
          <w:lang w:val="da-DK"/>
          <w:rPrChange w:id="115" w:author="Sam Williams [2]" w:date="2024-11-08T10:40:00Z" w16du:dateUtc="2024-11-08T09:40:00Z">
            <w:rPr>
              <w:noProof/>
            </w:rPr>
          </w:rPrChange>
        </w:rPr>
        <w:t>Cell Chem Biol. 2016;23(3):352-60.</w:t>
      </w:r>
    </w:p>
    <w:p w14:paraId="37DAE7BE" w14:textId="77777777" w:rsidR="00701FE6" w:rsidRPr="00AD2325" w:rsidRDefault="00701FE6" w:rsidP="00701FE6">
      <w:pPr>
        <w:pStyle w:val="EndNoteBibliography"/>
        <w:spacing w:after="0"/>
        <w:ind w:firstLine="0"/>
        <w:rPr>
          <w:noProof/>
          <w:lang w:val="da-DK"/>
          <w:rPrChange w:id="116" w:author="Sam Williams [2]" w:date="2024-11-08T10:40:00Z" w16du:dateUtc="2024-11-08T09:40:00Z">
            <w:rPr>
              <w:noProof/>
            </w:rPr>
          </w:rPrChange>
        </w:rPr>
      </w:pPr>
      <w:r w:rsidRPr="00AD2325">
        <w:rPr>
          <w:noProof/>
          <w:lang w:val="da-DK"/>
          <w:rPrChange w:id="117" w:author="Sam Williams [2]" w:date="2024-11-08T10:40:00Z" w16du:dateUtc="2024-11-08T09:40:00Z">
            <w:rPr>
              <w:noProof/>
            </w:rPr>
          </w:rPrChange>
        </w:rPr>
        <w:t>9.</w:t>
      </w:r>
      <w:r w:rsidRPr="00AD2325">
        <w:rPr>
          <w:noProof/>
          <w:lang w:val="da-DK"/>
          <w:rPrChange w:id="118" w:author="Sam Williams [2]" w:date="2024-11-08T10:40:00Z" w16du:dateUtc="2024-11-08T09:40:00Z">
            <w:rPr>
              <w:noProof/>
            </w:rPr>
          </w:rPrChange>
        </w:rPr>
        <w:tab/>
        <w:t xml:space="preserve">Byrne MJ, Lees NR, Han LC, van der Kamp MW, Mulholland AJ, Stach JE, et al. </w:t>
      </w:r>
      <w:r w:rsidRPr="00701FE6">
        <w:rPr>
          <w:noProof/>
        </w:rPr>
        <w:t xml:space="preserve">The Catalytic Mechanism of a Natural Diels-Alderase Revealed in Molecular Detail. </w:t>
      </w:r>
      <w:r w:rsidRPr="00AD2325">
        <w:rPr>
          <w:noProof/>
          <w:lang w:val="da-DK"/>
          <w:rPrChange w:id="119" w:author="Sam Williams [2]" w:date="2024-11-08T10:40:00Z" w16du:dateUtc="2024-11-08T09:40:00Z">
            <w:rPr>
              <w:noProof/>
            </w:rPr>
          </w:rPrChange>
        </w:rPr>
        <w:t>J Am Chem Soc. 2016;138(19):6095-8.</w:t>
      </w:r>
    </w:p>
    <w:p w14:paraId="46165FA5" w14:textId="77777777" w:rsidR="00701FE6" w:rsidRPr="00701FE6" w:rsidRDefault="00701FE6" w:rsidP="00701FE6">
      <w:pPr>
        <w:pStyle w:val="EndNoteBibliography"/>
        <w:spacing w:after="0"/>
        <w:ind w:firstLine="0"/>
        <w:rPr>
          <w:noProof/>
        </w:rPr>
      </w:pPr>
      <w:r w:rsidRPr="00AD2325">
        <w:rPr>
          <w:noProof/>
          <w:lang w:val="da-DK"/>
          <w:rPrChange w:id="120" w:author="Sam Williams [2]" w:date="2024-11-08T10:40:00Z" w16du:dateUtc="2024-11-08T09:40:00Z">
            <w:rPr>
              <w:noProof/>
            </w:rPr>
          </w:rPrChange>
        </w:rPr>
        <w:t>10.</w:t>
      </w:r>
      <w:r w:rsidRPr="00AD2325">
        <w:rPr>
          <w:noProof/>
          <w:lang w:val="da-DK"/>
          <w:rPrChange w:id="121" w:author="Sam Williams [2]" w:date="2024-11-08T10:40:00Z" w16du:dateUtc="2024-11-08T09:40:00Z">
            <w:rPr>
              <w:noProof/>
            </w:rPr>
          </w:rPrChange>
        </w:rPr>
        <w:tab/>
        <w:t xml:space="preserve">Li Q, Ding W, Tu J, Chi C, Huang H, Ji X, et al. </w:t>
      </w:r>
      <w:r w:rsidRPr="00701FE6">
        <w:rPr>
          <w:noProof/>
        </w:rPr>
        <w:t>Nonspecific Heme-Binding Cyclase, AbmU, Catalyzes [4 + 2] Cycloaddition during Neoabyssomicin Biosynthesis. ACS Omega. 2020;5(32):20548-57.</w:t>
      </w:r>
    </w:p>
    <w:p w14:paraId="2BF9D903" w14:textId="77777777" w:rsidR="00701FE6" w:rsidRPr="00701FE6" w:rsidRDefault="00701FE6" w:rsidP="00701FE6">
      <w:pPr>
        <w:pStyle w:val="EndNoteBibliography"/>
        <w:spacing w:after="0"/>
        <w:ind w:firstLine="0"/>
        <w:rPr>
          <w:noProof/>
        </w:rPr>
      </w:pPr>
      <w:r w:rsidRPr="00701FE6">
        <w:rPr>
          <w:noProof/>
        </w:rPr>
        <w:t>11.</w:t>
      </w:r>
      <w:r w:rsidRPr="00701FE6">
        <w:rPr>
          <w:noProof/>
        </w:rPr>
        <w:tab/>
        <w:t>Marsh CO, Lees NR, Han LC, Byrne MJ, Mbatha SZ, Maschio L, et al. A Natural Diels</w:t>
      </w:r>
      <w:r w:rsidRPr="00701FE6">
        <w:rPr>
          <w:rFonts w:ascii="Cambria Math" w:hAnsi="Cambria Math" w:cs="Cambria Math"/>
          <w:noProof/>
        </w:rPr>
        <w:t>‐</w:t>
      </w:r>
      <w:r w:rsidRPr="00701FE6">
        <w:rPr>
          <w:noProof/>
        </w:rPr>
        <w:t>Alder Biocatalyst Enables Efficient [4+2] Cycloaddition Under Harsh Reaction Conditions. ChemCatChem. 2019;11(20):5027-31.</w:t>
      </w:r>
    </w:p>
    <w:p w14:paraId="4683349F" w14:textId="77777777" w:rsidR="00701FE6" w:rsidRPr="00701FE6" w:rsidRDefault="00701FE6" w:rsidP="00701FE6">
      <w:pPr>
        <w:pStyle w:val="EndNoteBibliography"/>
        <w:ind w:firstLine="0"/>
        <w:rPr>
          <w:noProof/>
        </w:rPr>
      </w:pPr>
      <w:r w:rsidRPr="00701FE6">
        <w:rPr>
          <w:noProof/>
        </w:rPr>
        <w:t>12.</w:t>
      </w:r>
      <w:r w:rsidRPr="00701FE6">
        <w:rPr>
          <w:noProof/>
        </w:rPr>
        <w:tab/>
        <w:t>Ding W, Chi C, Wei X, Sun C, Tu J, Ma M, et al. Enzymatic Synthesis of a Diastereomer of Neoabyssomicin Derivative Using the</w:t>
      </w:r>
    </w:p>
    <w:p w14:paraId="71DCB7F9" w14:textId="77777777" w:rsidR="00701FE6" w:rsidRPr="00AD2325" w:rsidRDefault="00701FE6" w:rsidP="00701FE6">
      <w:pPr>
        <w:pStyle w:val="EndNoteBibliography"/>
        <w:spacing w:after="0"/>
        <w:ind w:firstLine="0"/>
        <w:rPr>
          <w:noProof/>
          <w:lang w:val="da-DK"/>
          <w:rPrChange w:id="122" w:author="Sam Williams [2]" w:date="2024-11-08T10:40:00Z" w16du:dateUtc="2024-11-08T09:40:00Z">
            <w:rPr>
              <w:noProof/>
            </w:rPr>
          </w:rPrChange>
        </w:rPr>
      </w:pPr>
      <w:r w:rsidRPr="00701FE6">
        <w:rPr>
          <w:noProof/>
        </w:rPr>
        <w:t xml:space="preserve"> Diels</w:t>
      </w:r>
      <w:r w:rsidRPr="00701FE6">
        <w:rPr>
          <w:rFonts w:ascii="Cambria Math" w:hAnsi="Cambria Math" w:cs="Cambria Math"/>
          <w:noProof/>
        </w:rPr>
        <w:t>‐</w:t>
      </w:r>
      <w:r w:rsidRPr="00701FE6">
        <w:rPr>
          <w:noProof/>
        </w:rPr>
        <w:t xml:space="preserve">Alderase AbyU. Chinese Journal of Chemistry. </w:t>
      </w:r>
      <w:r w:rsidRPr="00AD2325">
        <w:rPr>
          <w:noProof/>
          <w:lang w:val="da-DK"/>
          <w:rPrChange w:id="123" w:author="Sam Williams [2]" w:date="2024-11-08T10:40:00Z" w16du:dateUtc="2024-11-08T09:40:00Z">
            <w:rPr>
              <w:noProof/>
            </w:rPr>
          </w:rPrChange>
        </w:rPr>
        <w:t>2021;39(7):1871-7.</w:t>
      </w:r>
    </w:p>
    <w:p w14:paraId="4A76514F" w14:textId="77777777" w:rsidR="00701FE6" w:rsidRPr="00701FE6" w:rsidRDefault="00701FE6" w:rsidP="00701FE6">
      <w:pPr>
        <w:pStyle w:val="EndNoteBibliography"/>
        <w:spacing w:after="0"/>
        <w:ind w:firstLine="0"/>
        <w:rPr>
          <w:noProof/>
        </w:rPr>
      </w:pPr>
      <w:r w:rsidRPr="00AD2325">
        <w:rPr>
          <w:noProof/>
          <w:lang w:val="da-DK"/>
          <w:rPrChange w:id="124" w:author="Sam Williams [2]" w:date="2024-11-08T10:40:00Z" w16du:dateUtc="2024-11-08T09:40:00Z">
            <w:rPr>
              <w:noProof/>
            </w:rPr>
          </w:rPrChange>
        </w:rPr>
        <w:t>13.</w:t>
      </w:r>
      <w:r w:rsidRPr="00AD2325">
        <w:rPr>
          <w:noProof/>
          <w:lang w:val="da-DK"/>
          <w:rPrChange w:id="125" w:author="Sam Williams [2]" w:date="2024-11-08T10:40:00Z" w16du:dateUtc="2024-11-08T09:40:00Z">
            <w:rPr>
              <w:noProof/>
            </w:rPr>
          </w:rPrChange>
        </w:rPr>
        <w:tab/>
        <w:t xml:space="preserve">Zou Y, Yang S, Sanders JN, Li W, Yu P, Wang H, et al. </w:t>
      </w:r>
      <w:r w:rsidRPr="00701FE6">
        <w:rPr>
          <w:noProof/>
        </w:rPr>
        <w:t>Computational Investigation of the Mechanism of Diels-Alderase PyrI4. J Am Chem Soc. 2020;142(47):20232-9.</w:t>
      </w:r>
    </w:p>
    <w:p w14:paraId="6A26A291" w14:textId="77777777" w:rsidR="00701FE6" w:rsidRPr="00701FE6" w:rsidRDefault="00701FE6" w:rsidP="00701FE6">
      <w:pPr>
        <w:pStyle w:val="EndNoteBibliography"/>
        <w:spacing w:after="0"/>
        <w:ind w:firstLine="0"/>
        <w:rPr>
          <w:noProof/>
        </w:rPr>
      </w:pPr>
      <w:r w:rsidRPr="00701FE6">
        <w:rPr>
          <w:noProof/>
        </w:rPr>
        <w:t>14.</w:t>
      </w:r>
      <w:r w:rsidRPr="00701FE6">
        <w:rPr>
          <w:noProof/>
        </w:rPr>
        <w:tab/>
        <w:t>Xu G, Yang S. Diverse evolutionary origins of microbial [4 + 2]-cyclases in natural product biosynthesis. Int J Biol Macromol. 2021;182:154-61.</w:t>
      </w:r>
    </w:p>
    <w:p w14:paraId="555826F6" w14:textId="77777777" w:rsidR="00701FE6" w:rsidRPr="00701FE6" w:rsidRDefault="00701FE6" w:rsidP="00701FE6">
      <w:pPr>
        <w:pStyle w:val="EndNoteBibliography"/>
        <w:spacing w:after="0"/>
        <w:ind w:firstLine="0"/>
        <w:rPr>
          <w:noProof/>
        </w:rPr>
      </w:pPr>
      <w:r w:rsidRPr="00701FE6">
        <w:rPr>
          <w:noProof/>
        </w:rPr>
        <w:t>15.</w:t>
      </w:r>
      <w:r w:rsidRPr="00701FE6">
        <w:rPr>
          <w:noProof/>
        </w:rPr>
        <w:tab/>
        <w:t>Watanabe K. Discovery and investigation of natural Diels-Alderases. J Nat Med. 2021;75(3):434-47.</w:t>
      </w:r>
    </w:p>
    <w:p w14:paraId="60A5022F" w14:textId="77777777" w:rsidR="00701FE6" w:rsidRPr="00701FE6" w:rsidRDefault="00701FE6" w:rsidP="00701FE6">
      <w:pPr>
        <w:pStyle w:val="EndNoteBibliography"/>
        <w:ind w:firstLine="0"/>
        <w:rPr>
          <w:noProof/>
        </w:rPr>
      </w:pPr>
      <w:r w:rsidRPr="00701FE6">
        <w:rPr>
          <w:noProof/>
        </w:rPr>
        <w:t>16.</w:t>
      </w:r>
      <w:r w:rsidRPr="00701FE6">
        <w:rPr>
          <w:noProof/>
        </w:rPr>
        <w:tab/>
        <w:t>Minami A, Oikawa H. Recent advances of Diels-Alderases involved in natural product biosynthesis. J Antibiot (Tokyo). 2016;69(7):500-6.</w:t>
      </w:r>
    </w:p>
    <w:p w14:paraId="0375F547" w14:textId="4C5E81C3" w:rsidR="00564D63" w:rsidRPr="00BC27FD" w:rsidRDefault="001133C1" w:rsidP="002343D4">
      <w:pPr>
        <w:ind w:firstLine="0"/>
        <w:rPr>
          <w:rFonts w:ascii="Arial" w:hAnsi="Arial" w:cs="Arial"/>
          <w:sz w:val="22"/>
          <w:szCs w:val="22"/>
        </w:rPr>
      </w:pPr>
      <w:r w:rsidRPr="00BC27FD">
        <w:rPr>
          <w:rFonts w:ascii="Arial" w:hAnsi="Arial" w:cs="Arial"/>
          <w:sz w:val="22"/>
          <w:szCs w:val="22"/>
        </w:rPr>
        <w:lastRenderedPageBreak/>
        <w:fldChar w:fldCharType="end"/>
      </w:r>
    </w:p>
    <w:sectPr w:rsidR="00564D63" w:rsidRPr="00BC27FD" w:rsidSect="004957F4">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Zorn, Katja" w:date="2023-03-27T10:28:00Z" w:initials="ZK">
    <w:p w14:paraId="7F3A08C4" w14:textId="77777777" w:rsidR="00281F0F" w:rsidRDefault="00281F0F" w:rsidP="00281F0F">
      <w:pPr>
        <w:pStyle w:val="CommentText"/>
      </w:pPr>
      <w:r>
        <w:rPr>
          <w:rStyle w:val="CommentReference"/>
        </w:rPr>
        <w:annotationRef/>
      </w:r>
      <w:r>
        <w:t>@Marc The models have been run in September 2021 after the fresh release of AlphaFold (For future work it will be interesting to see how much the ColabFold algorithm has improve the prediction)</w:t>
      </w:r>
    </w:p>
  </w:comment>
  <w:comment w:id="6" w:author="Zorn, Katja" w:date="2023-03-30T14:45:00Z" w:initials="ZK">
    <w:p w14:paraId="44F6C0D9" w14:textId="77777777" w:rsidR="00133D56" w:rsidRDefault="00133D56" w:rsidP="00133D56">
      <w:pPr>
        <w:pStyle w:val="CommentText"/>
      </w:pPr>
      <w:r>
        <w:rPr>
          <w:rStyle w:val="CommentReference"/>
        </w:rPr>
        <w:annotationRef/>
      </w:r>
      <w:r>
        <w:t xml:space="preserve">They were selected, based on </w:t>
      </w:r>
    </w:p>
    <w:p w14:paraId="4951256A" w14:textId="77777777" w:rsidR="00133D56" w:rsidRDefault="00133D56" w:rsidP="00133D56">
      <w:pPr>
        <w:pStyle w:val="CommentText"/>
        <w:numPr>
          <w:ilvl w:val="0"/>
          <w:numId w:val="6"/>
        </w:numPr>
      </w:pPr>
      <w:r>
        <w:t>being studied well (maybe even recombinant expression, but we would need to double check this)</w:t>
      </w:r>
    </w:p>
    <w:p w14:paraId="49153284" w14:textId="77777777" w:rsidR="00133D56" w:rsidRDefault="00133D56" w:rsidP="00133D56">
      <w:pPr>
        <w:pStyle w:val="CommentText"/>
        <w:numPr>
          <w:ilvl w:val="0"/>
          <w:numId w:val="6"/>
        </w:numPr>
      </w:pPr>
      <w:r>
        <w:t>structural diversity of natural products</w:t>
      </w:r>
    </w:p>
    <w:p w14:paraId="4D3FD814" w14:textId="77777777" w:rsidR="00133D56" w:rsidRDefault="00133D56" w:rsidP="00133D56">
      <w:pPr>
        <w:pStyle w:val="CommentText"/>
        <w:numPr>
          <w:ilvl w:val="0"/>
          <w:numId w:val="6"/>
        </w:numPr>
      </w:pPr>
      <w:r>
        <w:t>structural diversity, if available, of protein fold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F3A08C4" w15:done="0"/>
  <w15:commentEx w15:paraId="4D3FD81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7CBEE6B" w16cex:dateUtc="2023-03-27T08:28:00Z"/>
  <w16cex:commentExtensible w16cex:durableId="27D01EEE" w16cex:dateUtc="2023-03-30T12: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F3A08C4" w16cid:durableId="27CBEE6B"/>
  <w16cid:commentId w16cid:paraId="4D3FD814" w16cid:durableId="27D01EE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Palatino">
    <w:altName w:val="Segoe UI Historic"/>
    <w:charset w:val="4D"/>
    <w:family w:val="auto"/>
    <w:pitch w:val="variable"/>
    <w:sig w:usb0="A00002FF" w:usb1="7800205A" w:usb2="14600000" w:usb3="00000000" w:csb0="00000193" w:csb1="00000000"/>
  </w:font>
  <w:font w:name="Calibri Light">
    <w:panose1 w:val="020F0302020204030204"/>
    <w:charset w:val="00"/>
    <w:family w:val="swiss"/>
    <w:pitch w:val="variable"/>
    <w:sig w:usb0="E4002EFF" w:usb1="C200247B" w:usb2="00000009" w:usb3="00000000" w:csb0="000001FF" w:csb1="00000000"/>
  </w:font>
  <w:font w:name="Andale Mono">
    <w:altName w:val="Calibri"/>
    <w:charset w:val="00"/>
    <w:family w:val="modern"/>
    <w:pitch w:val="fixed"/>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20577"/>
    <w:multiLevelType w:val="multilevel"/>
    <w:tmpl w:val="1FD80F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BA31EC7"/>
    <w:multiLevelType w:val="multilevel"/>
    <w:tmpl w:val="7F80C64C"/>
    <w:lvl w:ilvl="0">
      <w:start w:val="1"/>
      <w:numFmt w:val="decimal"/>
      <w:lvlText w:val="Chapter %1"/>
      <w:lvlJc w:val="left"/>
      <w:pPr>
        <w:ind w:left="489" w:hanging="432"/>
      </w:pPr>
      <w:rPr>
        <w:rFonts w:ascii="Arial" w:hAnsi="Arial" w:hint="default"/>
        <w:b w:val="0"/>
        <w:i w:val="0"/>
        <w:caps/>
        <w:strike w:val="0"/>
        <w:dstrike w:val="0"/>
        <w:vanish w:val="0"/>
        <w:color w:val="262626" w:themeColor="text1" w:themeTint="D9"/>
        <w:sz w:val="28"/>
        <w14:ligatures w14:val="none"/>
        <w14:numSpacing w14:val="default"/>
        <w14:stylisticSets/>
      </w:rPr>
    </w:lvl>
    <w:lvl w:ilvl="1">
      <w:start w:val="1"/>
      <w:numFmt w:val="decimal"/>
      <w:lvlText w:val=" %1.%2"/>
      <w:lvlJc w:val="left"/>
      <w:pPr>
        <w:ind w:left="666" w:hanging="576"/>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921" w:hanging="864"/>
      </w:pPr>
      <w:rPr>
        <w:rFonts w:hint="default"/>
      </w:rPr>
    </w:lvl>
    <w:lvl w:ilvl="4">
      <w:start w:val="1"/>
      <w:numFmt w:val="decimal"/>
      <w:lvlText w:val="%1.%2.%3.%4.%5"/>
      <w:lvlJc w:val="left"/>
      <w:pPr>
        <w:ind w:left="1065" w:hanging="1008"/>
      </w:pPr>
      <w:rPr>
        <w:rFonts w:hint="default"/>
      </w:rPr>
    </w:lvl>
    <w:lvl w:ilvl="5">
      <w:start w:val="1"/>
      <w:numFmt w:val="decimal"/>
      <w:lvlText w:val="%1.%2.%3.%4.%5.%6"/>
      <w:lvlJc w:val="left"/>
      <w:pPr>
        <w:ind w:left="1209" w:hanging="1152"/>
      </w:pPr>
      <w:rPr>
        <w:rFonts w:hint="default"/>
      </w:rPr>
    </w:lvl>
    <w:lvl w:ilvl="6">
      <w:start w:val="1"/>
      <w:numFmt w:val="decimal"/>
      <w:lvlText w:val="%1.%2.%3.%4.%5.%6.%7"/>
      <w:lvlJc w:val="left"/>
      <w:pPr>
        <w:ind w:left="1353" w:hanging="1296"/>
      </w:pPr>
      <w:rPr>
        <w:rFonts w:hint="default"/>
      </w:rPr>
    </w:lvl>
    <w:lvl w:ilvl="7">
      <w:start w:val="1"/>
      <w:numFmt w:val="decimal"/>
      <w:lvlText w:val="%1.%2.%3.%4.%5.%6.%7.%8"/>
      <w:lvlJc w:val="left"/>
      <w:pPr>
        <w:ind w:left="1497" w:hanging="1440"/>
      </w:pPr>
      <w:rPr>
        <w:rFonts w:hint="default"/>
      </w:rPr>
    </w:lvl>
    <w:lvl w:ilvl="8">
      <w:start w:val="1"/>
      <w:numFmt w:val="decimal"/>
      <w:lvlText w:val="%1.%2.%3.%4.%5.%6.%7.%8.%9"/>
      <w:lvlJc w:val="left"/>
      <w:pPr>
        <w:ind w:left="1641" w:hanging="1584"/>
      </w:pPr>
      <w:rPr>
        <w:rFonts w:hint="default"/>
      </w:rPr>
    </w:lvl>
  </w:abstractNum>
  <w:abstractNum w:abstractNumId="2" w15:restartNumberingAfterBreak="0">
    <w:nsid w:val="1DB00F9C"/>
    <w:multiLevelType w:val="multilevel"/>
    <w:tmpl w:val="812E2B62"/>
    <w:lvl w:ilvl="0">
      <w:start w:val="1"/>
      <w:numFmt w:val="decimal"/>
      <w:suff w:val="space"/>
      <w:lvlText w:val="Chapter %1"/>
      <w:lvlJc w:val="left"/>
      <w:pPr>
        <w:ind w:left="0" w:firstLine="0"/>
      </w:pPr>
      <w:rPr>
        <w:rFonts w:hint="default"/>
      </w:rPr>
    </w:lvl>
    <w:lvl w:ilvl="1">
      <w:start w:val="1"/>
      <w:numFmt w:val="decimal"/>
      <w:suff w:val="nothing"/>
      <w:lvlText w:val="%1.%2"/>
      <w:lvlJc w:val="left"/>
      <w:pPr>
        <w:ind w:left="5812" w:firstLine="0"/>
      </w:pPr>
      <w:rPr>
        <w:rFonts w:hint="default"/>
      </w:rPr>
    </w:lvl>
    <w:lvl w:ilvl="2">
      <w:start w:val="1"/>
      <w:numFmt w:val="decimal"/>
      <w:suff w:val="nothing"/>
      <w:lvlText w:val="%1.%2.%3"/>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15:restartNumberingAfterBreak="0">
    <w:nsid w:val="3A2279B4"/>
    <w:multiLevelType w:val="hybridMultilevel"/>
    <w:tmpl w:val="C55CF866"/>
    <w:lvl w:ilvl="0" w:tplc="55B461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9DA7558"/>
    <w:multiLevelType w:val="multilevel"/>
    <w:tmpl w:val="E2CE8F2A"/>
    <w:lvl w:ilvl="0">
      <w:start w:val="1"/>
      <w:numFmt w:val="decimal"/>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65AE1B10"/>
    <w:multiLevelType w:val="multilevel"/>
    <w:tmpl w:val="FE2EDBE4"/>
    <w:lvl w:ilvl="0">
      <w:start w:val="1"/>
      <w:numFmt w:val="decimal"/>
      <w:suff w:val="space"/>
      <w:lvlText w:val="Chapter %1"/>
      <w:lvlJc w:val="left"/>
      <w:pPr>
        <w:ind w:left="1080" w:firstLine="0"/>
      </w:pPr>
    </w:lvl>
    <w:lvl w:ilvl="1">
      <w:start w:val="1"/>
      <w:numFmt w:val="none"/>
      <w:suff w:val="nothing"/>
      <w:lvlText w:val=""/>
      <w:lvlJc w:val="left"/>
      <w:pPr>
        <w:ind w:left="1080" w:firstLine="0"/>
      </w:pPr>
    </w:lvl>
    <w:lvl w:ilvl="2">
      <w:start w:val="1"/>
      <w:numFmt w:val="none"/>
      <w:suff w:val="nothing"/>
      <w:lvlText w:val=""/>
      <w:lvlJc w:val="left"/>
      <w:pPr>
        <w:ind w:left="1080" w:firstLine="0"/>
      </w:pPr>
    </w:lvl>
    <w:lvl w:ilvl="3">
      <w:start w:val="1"/>
      <w:numFmt w:val="none"/>
      <w:suff w:val="nothing"/>
      <w:lvlText w:val=""/>
      <w:lvlJc w:val="left"/>
      <w:pPr>
        <w:ind w:left="1080" w:firstLine="0"/>
      </w:pPr>
    </w:lvl>
    <w:lvl w:ilvl="4">
      <w:start w:val="1"/>
      <w:numFmt w:val="none"/>
      <w:suff w:val="nothing"/>
      <w:lvlText w:val=""/>
      <w:lvlJc w:val="left"/>
      <w:pPr>
        <w:ind w:left="1080" w:firstLine="0"/>
      </w:pPr>
    </w:lvl>
    <w:lvl w:ilvl="5">
      <w:start w:val="1"/>
      <w:numFmt w:val="none"/>
      <w:suff w:val="nothing"/>
      <w:lvlText w:val=""/>
      <w:lvlJc w:val="left"/>
      <w:pPr>
        <w:ind w:left="1080" w:firstLine="0"/>
      </w:pPr>
    </w:lvl>
    <w:lvl w:ilvl="6">
      <w:start w:val="1"/>
      <w:numFmt w:val="none"/>
      <w:suff w:val="nothing"/>
      <w:lvlText w:val=""/>
      <w:lvlJc w:val="left"/>
      <w:pPr>
        <w:ind w:left="1080" w:firstLine="0"/>
      </w:pPr>
    </w:lvl>
    <w:lvl w:ilvl="7">
      <w:start w:val="1"/>
      <w:numFmt w:val="none"/>
      <w:suff w:val="nothing"/>
      <w:lvlText w:val=""/>
      <w:lvlJc w:val="left"/>
      <w:pPr>
        <w:ind w:left="1080" w:firstLine="0"/>
      </w:pPr>
    </w:lvl>
    <w:lvl w:ilvl="8">
      <w:start w:val="1"/>
      <w:numFmt w:val="none"/>
      <w:suff w:val="nothing"/>
      <w:lvlText w:val=""/>
      <w:lvlJc w:val="left"/>
      <w:pPr>
        <w:ind w:left="1080" w:firstLine="0"/>
      </w:pPr>
    </w:lvl>
  </w:abstractNum>
  <w:num w:numId="1" w16cid:durableId="723061409">
    <w:abstractNumId w:val="1"/>
  </w:num>
  <w:num w:numId="2" w16cid:durableId="287778164">
    <w:abstractNumId w:val="5"/>
  </w:num>
  <w:num w:numId="3" w16cid:durableId="460804167">
    <w:abstractNumId w:val="0"/>
  </w:num>
  <w:num w:numId="4" w16cid:durableId="1116489839">
    <w:abstractNumId w:val="2"/>
  </w:num>
  <w:num w:numId="5" w16cid:durableId="1128430756">
    <w:abstractNumId w:val="4"/>
  </w:num>
  <w:num w:numId="6" w16cid:durableId="136578769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m Williams">
    <w15:presenceInfo w15:providerId="AD" w15:userId="S::sw17073@bristol.ac.uk::a5f14210-7bc8-4d62-8ad3-bfffa37c3220"/>
  </w15:person>
  <w15:person w15:author="Zorn, Katja">
    <w15:presenceInfo w15:providerId="AD" w15:userId="S::kpgw261@astrazeneca.net::6e324fa2-d5b2-4239-a772-3b51c91cd0a5"/>
  </w15:person>
  <w15:person w15:author="Sam Williams [2]">
    <w15:presenceInfo w15:providerId="AD" w15:userId="S::saedwi@dtu.dk::5d9e22f5-1f53-4cd0-a804-e8c6d3deedc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Palatino&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rwxts05b9f2v0erva6v9258tvefxdwaev5s&quot;&gt;My EndNote Library-V1&lt;record-ids&gt;&lt;item&gt;996&lt;/item&gt;&lt;item&gt;1006&lt;/item&gt;&lt;/record-ids&gt;&lt;/item&gt;&lt;/Libraries&gt;"/>
  </w:docVars>
  <w:rsids>
    <w:rsidRoot w:val="00C623D5"/>
    <w:rsid w:val="00001091"/>
    <w:rsid w:val="0000294E"/>
    <w:rsid w:val="00003AA6"/>
    <w:rsid w:val="0000562E"/>
    <w:rsid w:val="000062BE"/>
    <w:rsid w:val="00011089"/>
    <w:rsid w:val="00016FB3"/>
    <w:rsid w:val="00017D52"/>
    <w:rsid w:val="00023634"/>
    <w:rsid w:val="0002451E"/>
    <w:rsid w:val="000260FC"/>
    <w:rsid w:val="0003078B"/>
    <w:rsid w:val="0003683F"/>
    <w:rsid w:val="00037460"/>
    <w:rsid w:val="00046CB1"/>
    <w:rsid w:val="00050225"/>
    <w:rsid w:val="00052B81"/>
    <w:rsid w:val="00053785"/>
    <w:rsid w:val="00053DA6"/>
    <w:rsid w:val="00054AFE"/>
    <w:rsid w:val="00054B7D"/>
    <w:rsid w:val="00055295"/>
    <w:rsid w:val="00065BD8"/>
    <w:rsid w:val="00074988"/>
    <w:rsid w:val="00080883"/>
    <w:rsid w:val="000934A3"/>
    <w:rsid w:val="00096582"/>
    <w:rsid w:val="000A20E6"/>
    <w:rsid w:val="000A33C9"/>
    <w:rsid w:val="000A4679"/>
    <w:rsid w:val="000B2879"/>
    <w:rsid w:val="000B703B"/>
    <w:rsid w:val="000C2B6E"/>
    <w:rsid w:val="000C6A1A"/>
    <w:rsid w:val="000C7850"/>
    <w:rsid w:val="000C7BA1"/>
    <w:rsid w:val="000D1930"/>
    <w:rsid w:val="000D3288"/>
    <w:rsid w:val="000E1004"/>
    <w:rsid w:val="000E10D6"/>
    <w:rsid w:val="000E35CD"/>
    <w:rsid w:val="000E54B4"/>
    <w:rsid w:val="000E5F50"/>
    <w:rsid w:val="000F0752"/>
    <w:rsid w:val="000F3836"/>
    <w:rsid w:val="000F56C4"/>
    <w:rsid w:val="00105665"/>
    <w:rsid w:val="00112767"/>
    <w:rsid w:val="001133C1"/>
    <w:rsid w:val="00122495"/>
    <w:rsid w:val="001259C4"/>
    <w:rsid w:val="001260F8"/>
    <w:rsid w:val="00133D56"/>
    <w:rsid w:val="00134D1D"/>
    <w:rsid w:val="00137575"/>
    <w:rsid w:val="00144834"/>
    <w:rsid w:val="00150467"/>
    <w:rsid w:val="00154D77"/>
    <w:rsid w:val="0016281D"/>
    <w:rsid w:val="00163342"/>
    <w:rsid w:val="0017761D"/>
    <w:rsid w:val="00181055"/>
    <w:rsid w:val="00181F41"/>
    <w:rsid w:val="001843EC"/>
    <w:rsid w:val="0019402F"/>
    <w:rsid w:val="00194BED"/>
    <w:rsid w:val="001965E9"/>
    <w:rsid w:val="001A2742"/>
    <w:rsid w:val="001A3A2A"/>
    <w:rsid w:val="001A436A"/>
    <w:rsid w:val="001A51EE"/>
    <w:rsid w:val="001A6422"/>
    <w:rsid w:val="001A6E5C"/>
    <w:rsid w:val="001B11ED"/>
    <w:rsid w:val="001B5130"/>
    <w:rsid w:val="001C01DD"/>
    <w:rsid w:val="001C1ECE"/>
    <w:rsid w:val="001C2469"/>
    <w:rsid w:val="001C41B0"/>
    <w:rsid w:val="001C63D8"/>
    <w:rsid w:val="001C6CE6"/>
    <w:rsid w:val="001D7A6A"/>
    <w:rsid w:val="001E0CA6"/>
    <w:rsid w:val="001E3361"/>
    <w:rsid w:val="001E4E38"/>
    <w:rsid w:val="001E7071"/>
    <w:rsid w:val="001F25EF"/>
    <w:rsid w:val="001F5FA4"/>
    <w:rsid w:val="001F72AC"/>
    <w:rsid w:val="00215B8F"/>
    <w:rsid w:val="00217003"/>
    <w:rsid w:val="00222933"/>
    <w:rsid w:val="00223C07"/>
    <w:rsid w:val="0023049F"/>
    <w:rsid w:val="002343D4"/>
    <w:rsid w:val="002344D6"/>
    <w:rsid w:val="002429E1"/>
    <w:rsid w:val="00245D9C"/>
    <w:rsid w:val="0024616D"/>
    <w:rsid w:val="00250D0D"/>
    <w:rsid w:val="002541A8"/>
    <w:rsid w:val="00255A1E"/>
    <w:rsid w:val="002563AA"/>
    <w:rsid w:val="00274567"/>
    <w:rsid w:val="002809A5"/>
    <w:rsid w:val="00281F0F"/>
    <w:rsid w:val="00287DB2"/>
    <w:rsid w:val="00290BC1"/>
    <w:rsid w:val="00293B75"/>
    <w:rsid w:val="002A33A6"/>
    <w:rsid w:val="002B7FF5"/>
    <w:rsid w:val="002C0B21"/>
    <w:rsid w:val="002C63A5"/>
    <w:rsid w:val="002C6D84"/>
    <w:rsid w:val="002D628B"/>
    <w:rsid w:val="002D69E9"/>
    <w:rsid w:val="002D7D61"/>
    <w:rsid w:val="002E0FA6"/>
    <w:rsid w:val="002E5F27"/>
    <w:rsid w:val="002E6B4F"/>
    <w:rsid w:val="00301954"/>
    <w:rsid w:val="0030344F"/>
    <w:rsid w:val="00303DB8"/>
    <w:rsid w:val="00307E5D"/>
    <w:rsid w:val="00312968"/>
    <w:rsid w:val="00312D75"/>
    <w:rsid w:val="0031443A"/>
    <w:rsid w:val="003173BE"/>
    <w:rsid w:val="0031760B"/>
    <w:rsid w:val="0032130F"/>
    <w:rsid w:val="00327A5A"/>
    <w:rsid w:val="00330EE8"/>
    <w:rsid w:val="003325A9"/>
    <w:rsid w:val="00333F0A"/>
    <w:rsid w:val="00335D19"/>
    <w:rsid w:val="0034092E"/>
    <w:rsid w:val="00352DBF"/>
    <w:rsid w:val="003549BB"/>
    <w:rsid w:val="00355EAF"/>
    <w:rsid w:val="003566C7"/>
    <w:rsid w:val="00366D31"/>
    <w:rsid w:val="00370B63"/>
    <w:rsid w:val="00377513"/>
    <w:rsid w:val="00377EAF"/>
    <w:rsid w:val="0038422A"/>
    <w:rsid w:val="00386443"/>
    <w:rsid w:val="00386527"/>
    <w:rsid w:val="003865E7"/>
    <w:rsid w:val="00390DB1"/>
    <w:rsid w:val="00393B80"/>
    <w:rsid w:val="003A1F83"/>
    <w:rsid w:val="003A3111"/>
    <w:rsid w:val="003A32D3"/>
    <w:rsid w:val="003B2D57"/>
    <w:rsid w:val="003B3C5E"/>
    <w:rsid w:val="003C11DD"/>
    <w:rsid w:val="003C21BE"/>
    <w:rsid w:val="003C60AC"/>
    <w:rsid w:val="003D68F4"/>
    <w:rsid w:val="003E499C"/>
    <w:rsid w:val="003E608B"/>
    <w:rsid w:val="003F03C6"/>
    <w:rsid w:val="003F7259"/>
    <w:rsid w:val="00400D78"/>
    <w:rsid w:val="00405996"/>
    <w:rsid w:val="00406239"/>
    <w:rsid w:val="0041706E"/>
    <w:rsid w:val="00420215"/>
    <w:rsid w:val="00422358"/>
    <w:rsid w:val="004238D8"/>
    <w:rsid w:val="00436A9F"/>
    <w:rsid w:val="00436C26"/>
    <w:rsid w:val="004602A9"/>
    <w:rsid w:val="00471CD6"/>
    <w:rsid w:val="004855CC"/>
    <w:rsid w:val="00491AC8"/>
    <w:rsid w:val="004957F4"/>
    <w:rsid w:val="00496860"/>
    <w:rsid w:val="00497790"/>
    <w:rsid w:val="004A4E6D"/>
    <w:rsid w:val="004A557E"/>
    <w:rsid w:val="004C1A93"/>
    <w:rsid w:val="004C2825"/>
    <w:rsid w:val="004C40B3"/>
    <w:rsid w:val="004C4B1A"/>
    <w:rsid w:val="004D4A21"/>
    <w:rsid w:val="004D4E4A"/>
    <w:rsid w:val="004E439E"/>
    <w:rsid w:val="00506B0C"/>
    <w:rsid w:val="00507E27"/>
    <w:rsid w:val="005154F6"/>
    <w:rsid w:val="00520418"/>
    <w:rsid w:val="00522E48"/>
    <w:rsid w:val="00531324"/>
    <w:rsid w:val="00533E2E"/>
    <w:rsid w:val="005379BC"/>
    <w:rsid w:val="00547E5F"/>
    <w:rsid w:val="00555A89"/>
    <w:rsid w:val="00556B6E"/>
    <w:rsid w:val="005616C9"/>
    <w:rsid w:val="00564D63"/>
    <w:rsid w:val="00570228"/>
    <w:rsid w:val="005705F7"/>
    <w:rsid w:val="00584CFA"/>
    <w:rsid w:val="00586B8B"/>
    <w:rsid w:val="005A0A10"/>
    <w:rsid w:val="005A20DA"/>
    <w:rsid w:val="005A47D8"/>
    <w:rsid w:val="005B2215"/>
    <w:rsid w:val="005B42D0"/>
    <w:rsid w:val="005B69E6"/>
    <w:rsid w:val="005C0650"/>
    <w:rsid w:val="005C30CA"/>
    <w:rsid w:val="005D2B0B"/>
    <w:rsid w:val="005D6B87"/>
    <w:rsid w:val="005E1564"/>
    <w:rsid w:val="005E23C7"/>
    <w:rsid w:val="00601F22"/>
    <w:rsid w:val="006027F5"/>
    <w:rsid w:val="006036A6"/>
    <w:rsid w:val="00603C76"/>
    <w:rsid w:val="00605882"/>
    <w:rsid w:val="006167B4"/>
    <w:rsid w:val="00625790"/>
    <w:rsid w:val="0063258E"/>
    <w:rsid w:val="00640EC9"/>
    <w:rsid w:val="00643DE9"/>
    <w:rsid w:val="006608FE"/>
    <w:rsid w:val="0066185D"/>
    <w:rsid w:val="006621B2"/>
    <w:rsid w:val="006769E5"/>
    <w:rsid w:val="00686AE9"/>
    <w:rsid w:val="00691032"/>
    <w:rsid w:val="0069116C"/>
    <w:rsid w:val="0069393C"/>
    <w:rsid w:val="00696443"/>
    <w:rsid w:val="006968D3"/>
    <w:rsid w:val="00696DC7"/>
    <w:rsid w:val="00697739"/>
    <w:rsid w:val="006A5FF6"/>
    <w:rsid w:val="006B7CE0"/>
    <w:rsid w:val="006C168F"/>
    <w:rsid w:val="006C530C"/>
    <w:rsid w:val="006C587F"/>
    <w:rsid w:val="006D523D"/>
    <w:rsid w:val="006D73F6"/>
    <w:rsid w:val="006E08B0"/>
    <w:rsid w:val="006E0D11"/>
    <w:rsid w:val="006E4F64"/>
    <w:rsid w:val="006E5394"/>
    <w:rsid w:val="006E7AEA"/>
    <w:rsid w:val="006F020B"/>
    <w:rsid w:val="006F0AC3"/>
    <w:rsid w:val="006F179F"/>
    <w:rsid w:val="006F223F"/>
    <w:rsid w:val="006F6D9A"/>
    <w:rsid w:val="00700E18"/>
    <w:rsid w:val="00701FE6"/>
    <w:rsid w:val="007142AC"/>
    <w:rsid w:val="007163E7"/>
    <w:rsid w:val="0071675E"/>
    <w:rsid w:val="00723792"/>
    <w:rsid w:val="00737335"/>
    <w:rsid w:val="007410E9"/>
    <w:rsid w:val="0074379D"/>
    <w:rsid w:val="00746D67"/>
    <w:rsid w:val="00760B28"/>
    <w:rsid w:val="00766247"/>
    <w:rsid w:val="00772223"/>
    <w:rsid w:val="00772D5D"/>
    <w:rsid w:val="00772FE3"/>
    <w:rsid w:val="007755AD"/>
    <w:rsid w:val="00793E45"/>
    <w:rsid w:val="007954A0"/>
    <w:rsid w:val="007958D3"/>
    <w:rsid w:val="00796107"/>
    <w:rsid w:val="00796ED6"/>
    <w:rsid w:val="007A03AF"/>
    <w:rsid w:val="007A095A"/>
    <w:rsid w:val="007A713E"/>
    <w:rsid w:val="007B04C9"/>
    <w:rsid w:val="007B1112"/>
    <w:rsid w:val="007C0722"/>
    <w:rsid w:val="007C52E2"/>
    <w:rsid w:val="007D2B24"/>
    <w:rsid w:val="007E320E"/>
    <w:rsid w:val="007E5769"/>
    <w:rsid w:val="007E7BEB"/>
    <w:rsid w:val="007F0FDB"/>
    <w:rsid w:val="007F18D4"/>
    <w:rsid w:val="007F45A2"/>
    <w:rsid w:val="007F4F9C"/>
    <w:rsid w:val="007F657B"/>
    <w:rsid w:val="007F7D31"/>
    <w:rsid w:val="008124C9"/>
    <w:rsid w:val="00814E15"/>
    <w:rsid w:val="008169CF"/>
    <w:rsid w:val="00825DE6"/>
    <w:rsid w:val="00825F71"/>
    <w:rsid w:val="00834297"/>
    <w:rsid w:val="0083701C"/>
    <w:rsid w:val="00845624"/>
    <w:rsid w:val="00845701"/>
    <w:rsid w:val="00853771"/>
    <w:rsid w:val="00853AA2"/>
    <w:rsid w:val="00856487"/>
    <w:rsid w:val="00860492"/>
    <w:rsid w:val="008727EA"/>
    <w:rsid w:val="008746B4"/>
    <w:rsid w:val="00874C28"/>
    <w:rsid w:val="00876CC0"/>
    <w:rsid w:val="00883DAE"/>
    <w:rsid w:val="008867F5"/>
    <w:rsid w:val="00892028"/>
    <w:rsid w:val="008A45D6"/>
    <w:rsid w:val="008A6E01"/>
    <w:rsid w:val="008B132A"/>
    <w:rsid w:val="008B23E5"/>
    <w:rsid w:val="008C1277"/>
    <w:rsid w:val="008D392B"/>
    <w:rsid w:val="008D4475"/>
    <w:rsid w:val="008F03FC"/>
    <w:rsid w:val="009019F7"/>
    <w:rsid w:val="00902675"/>
    <w:rsid w:val="009032B7"/>
    <w:rsid w:val="00903C50"/>
    <w:rsid w:val="0091316B"/>
    <w:rsid w:val="00917256"/>
    <w:rsid w:val="00930087"/>
    <w:rsid w:val="00934A31"/>
    <w:rsid w:val="00934DBD"/>
    <w:rsid w:val="009371D1"/>
    <w:rsid w:val="009501DB"/>
    <w:rsid w:val="0095367D"/>
    <w:rsid w:val="00955E7B"/>
    <w:rsid w:val="00964FA0"/>
    <w:rsid w:val="009702BD"/>
    <w:rsid w:val="009727E4"/>
    <w:rsid w:val="00986804"/>
    <w:rsid w:val="00990CE9"/>
    <w:rsid w:val="0099401A"/>
    <w:rsid w:val="00997875"/>
    <w:rsid w:val="009A5F2A"/>
    <w:rsid w:val="009A5FE7"/>
    <w:rsid w:val="009A7CB1"/>
    <w:rsid w:val="009B712A"/>
    <w:rsid w:val="009C5C3D"/>
    <w:rsid w:val="009C7AEF"/>
    <w:rsid w:val="009D63DD"/>
    <w:rsid w:val="009E4630"/>
    <w:rsid w:val="009F2172"/>
    <w:rsid w:val="009F431A"/>
    <w:rsid w:val="00A0371B"/>
    <w:rsid w:val="00A112EC"/>
    <w:rsid w:val="00A13006"/>
    <w:rsid w:val="00A13496"/>
    <w:rsid w:val="00A241A9"/>
    <w:rsid w:val="00A41578"/>
    <w:rsid w:val="00A43C93"/>
    <w:rsid w:val="00A513B2"/>
    <w:rsid w:val="00A52B0C"/>
    <w:rsid w:val="00A53AA1"/>
    <w:rsid w:val="00A54EAB"/>
    <w:rsid w:val="00A61CBF"/>
    <w:rsid w:val="00A65295"/>
    <w:rsid w:val="00A7397A"/>
    <w:rsid w:val="00A766B8"/>
    <w:rsid w:val="00A77B4E"/>
    <w:rsid w:val="00A84E21"/>
    <w:rsid w:val="00A87CAF"/>
    <w:rsid w:val="00A962E5"/>
    <w:rsid w:val="00AA01B9"/>
    <w:rsid w:val="00AA304A"/>
    <w:rsid w:val="00AA701D"/>
    <w:rsid w:val="00AC6ED3"/>
    <w:rsid w:val="00AC7CD1"/>
    <w:rsid w:val="00AD2325"/>
    <w:rsid w:val="00AE0127"/>
    <w:rsid w:val="00AE0494"/>
    <w:rsid w:val="00AE0830"/>
    <w:rsid w:val="00AE3975"/>
    <w:rsid w:val="00AE4036"/>
    <w:rsid w:val="00AF0C41"/>
    <w:rsid w:val="00AF194C"/>
    <w:rsid w:val="00AF74BD"/>
    <w:rsid w:val="00B14B86"/>
    <w:rsid w:val="00B16116"/>
    <w:rsid w:val="00B177B3"/>
    <w:rsid w:val="00B26722"/>
    <w:rsid w:val="00B30CA4"/>
    <w:rsid w:val="00B6438C"/>
    <w:rsid w:val="00B81919"/>
    <w:rsid w:val="00B84A39"/>
    <w:rsid w:val="00B8664C"/>
    <w:rsid w:val="00B9037C"/>
    <w:rsid w:val="00B90BEB"/>
    <w:rsid w:val="00B95535"/>
    <w:rsid w:val="00B96867"/>
    <w:rsid w:val="00BA3918"/>
    <w:rsid w:val="00BA505D"/>
    <w:rsid w:val="00BB1AC2"/>
    <w:rsid w:val="00BB3233"/>
    <w:rsid w:val="00BB4F9E"/>
    <w:rsid w:val="00BB7BBB"/>
    <w:rsid w:val="00BC11A5"/>
    <w:rsid w:val="00BC27FD"/>
    <w:rsid w:val="00BD1150"/>
    <w:rsid w:val="00BD3DC2"/>
    <w:rsid w:val="00BE03A8"/>
    <w:rsid w:val="00C02849"/>
    <w:rsid w:val="00C05765"/>
    <w:rsid w:val="00C17897"/>
    <w:rsid w:val="00C17E46"/>
    <w:rsid w:val="00C22E0E"/>
    <w:rsid w:val="00C231CA"/>
    <w:rsid w:val="00C249E2"/>
    <w:rsid w:val="00C26F51"/>
    <w:rsid w:val="00C344D0"/>
    <w:rsid w:val="00C34C0E"/>
    <w:rsid w:val="00C4707B"/>
    <w:rsid w:val="00C564A2"/>
    <w:rsid w:val="00C60BFF"/>
    <w:rsid w:val="00C623D5"/>
    <w:rsid w:val="00C6367C"/>
    <w:rsid w:val="00C76F85"/>
    <w:rsid w:val="00C847B6"/>
    <w:rsid w:val="00C86322"/>
    <w:rsid w:val="00C8666D"/>
    <w:rsid w:val="00C87377"/>
    <w:rsid w:val="00C92515"/>
    <w:rsid w:val="00C92E23"/>
    <w:rsid w:val="00C937B4"/>
    <w:rsid w:val="00C94D38"/>
    <w:rsid w:val="00C95928"/>
    <w:rsid w:val="00CA45DB"/>
    <w:rsid w:val="00CB017D"/>
    <w:rsid w:val="00CD0564"/>
    <w:rsid w:val="00CD12D2"/>
    <w:rsid w:val="00CD1513"/>
    <w:rsid w:val="00CD253B"/>
    <w:rsid w:val="00CD2BF0"/>
    <w:rsid w:val="00CD5BE3"/>
    <w:rsid w:val="00CD642F"/>
    <w:rsid w:val="00CD7503"/>
    <w:rsid w:val="00CD7BFC"/>
    <w:rsid w:val="00CD7E73"/>
    <w:rsid w:val="00CE2661"/>
    <w:rsid w:val="00D0329C"/>
    <w:rsid w:val="00D04EB8"/>
    <w:rsid w:val="00D05D31"/>
    <w:rsid w:val="00D12C0C"/>
    <w:rsid w:val="00D13445"/>
    <w:rsid w:val="00D13C29"/>
    <w:rsid w:val="00D27306"/>
    <w:rsid w:val="00D27690"/>
    <w:rsid w:val="00D30B00"/>
    <w:rsid w:val="00D3106F"/>
    <w:rsid w:val="00D3164C"/>
    <w:rsid w:val="00D41E89"/>
    <w:rsid w:val="00D448FD"/>
    <w:rsid w:val="00D45042"/>
    <w:rsid w:val="00D45E1A"/>
    <w:rsid w:val="00D53097"/>
    <w:rsid w:val="00D577E9"/>
    <w:rsid w:val="00D5789F"/>
    <w:rsid w:val="00D6141B"/>
    <w:rsid w:val="00D82AD7"/>
    <w:rsid w:val="00D90ACC"/>
    <w:rsid w:val="00D953FF"/>
    <w:rsid w:val="00D9626B"/>
    <w:rsid w:val="00D9798D"/>
    <w:rsid w:val="00DA3EA1"/>
    <w:rsid w:val="00DA5594"/>
    <w:rsid w:val="00DB4ABF"/>
    <w:rsid w:val="00DD3267"/>
    <w:rsid w:val="00DD6254"/>
    <w:rsid w:val="00DE118E"/>
    <w:rsid w:val="00DE2823"/>
    <w:rsid w:val="00DE38A6"/>
    <w:rsid w:val="00DE434B"/>
    <w:rsid w:val="00DE5E6C"/>
    <w:rsid w:val="00DF4512"/>
    <w:rsid w:val="00DF627B"/>
    <w:rsid w:val="00DF62F4"/>
    <w:rsid w:val="00E00797"/>
    <w:rsid w:val="00E223BC"/>
    <w:rsid w:val="00E25362"/>
    <w:rsid w:val="00E3497B"/>
    <w:rsid w:val="00E42FB4"/>
    <w:rsid w:val="00E43037"/>
    <w:rsid w:val="00E43A7B"/>
    <w:rsid w:val="00E476C6"/>
    <w:rsid w:val="00E56C3A"/>
    <w:rsid w:val="00E57DF8"/>
    <w:rsid w:val="00E6531D"/>
    <w:rsid w:val="00E72D36"/>
    <w:rsid w:val="00EB48E9"/>
    <w:rsid w:val="00EB682C"/>
    <w:rsid w:val="00EB706F"/>
    <w:rsid w:val="00EC1CE0"/>
    <w:rsid w:val="00EC2969"/>
    <w:rsid w:val="00EC61BA"/>
    <w:rsid w:val="00EC657C"/>
    <w:rsid w:val="00ED4239"/>
    <w:rsid w:val="00ED6342"/>
    <w:rsid w:val="00ED69AA"/>
    <w:rsid w:val="00ED7B2D"/>
    <w:rsid w:val="00EE2FBD"/>
    <w:rsid w:val="00EE40EA"/>
    <w:rsid w:val="00EF1BE5"/>
    <w:rsid w:val="00F01C2B"/>
    <w:rsid w:val="00F02710"/>
    <w:rsid w:val="00F13177"/>
    <w:rsid w:val="00F16855"/>
    <w:rsid w:val="00F216F4"/>
    <w:rsid w:val="00F2215D"/>
    <w:rsid w:val="00F263D7"/>
    <w:rsid w:val="00F26BF2"/>
    <w:rsid w:val="00F273D1"/>
    <w:rsid w:val="00F275B9"/>
    <w:rsid w:val="00F31F4D"/>
    <w:rsid w:val="00F31F65"/>
    <w:rsid w:val="00F34482"/>
    <w:rsid w:val="00F36DAA"/>
    <w:rsid w:val="00F41622"/>
    <w:rsid w:val="00F43CC6"/>
    <w:rsid w:val="00F50764"/>
    <w:rsid w:val="00F55C11"/>
    <w:rsid w:val="00F56C18"/>
    <w:rsid w:val="00F67899"/>
    <w:rsid w:val="00F73DD0"/>
    <w:rsid w:val="00F80808"/>
    <w:rsid w:val="00F87B35"/>
    <w:rsid w:val="00F92131"/>
    <w:rsid w:val="00F921CD"/>
    <w:rsid w:val="00F936F5"/>
    <w:rsid w:val="00F969D4"/>
    <w:rsid w:val="00F96BFA"/>
    <w:rsid w:val="00FB2D22"/>
    <w:rsid w:val="00FB7C53"/>
    <w:rsid w:val="00FC4835"/>
    <w:rsid w:val="00FC75B6"/>
    <w:rsid w:val="00FD198A"/>
    <w:rsid w:val="00FD2824"/>
    <w:rsid w:val="00FD6E46"/>
    <w:rsid w:val="00FE3F7F"/>
    <w:rsid w:val="00FE4AB9"/>
    <w:rsid w:val="00FF581B"/>
    <w:rsid w:val="00FF5C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F982C"/>
  <w15:chartTrackingRefBased/>
  <w15:docId w15:val="{5ECE8926-1E43-DD4C-A751-433918649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ature Normal"/>
    <w:qFormat/>
    <w:rsid w:val="0069116C"/>
    <w:pPr>
      <w:spacing w:line="360" w:lineRule="auto"/>
      <w:ind w:firstLine="720"/>
    </w:pPr>
    <w:rPr>
      <w:rFonts w:ascii="Palatino" w:hAnsi="Palatino" w:cs="Times New Roman"/>
      <w:lang w:eastAsia="en-GB"/>
    </w:rPr>
  </w:style>
  <w:style w:type="paragraph" w:styleId="Heading1">
    <w:name w:val="heading 1"/>
    <w:basedOn w:val="Normal"/>
    <w:next w:val="Normal"/>
    <w:link w:val="Heading1Char"/>
    <w:uiPriority w:val="9"/>
    <w:qFormat/>
    <w:rsid w:val="007142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9116C"/>
    <w:pPr>
      <w:numPr>
        <w:ilvl w:val="1"/>
        <w:numId w:val="5"/>
      </w:numPr>
      <w:spacing w:before="320"/>
      <w:ind w:left="720" w:firstLine="0"/>
      <w:outlineLvl w:val="1"/>
    </w:pPr>
    <w:rPr>
      <w:rFonts w:eastAsiaTheme="majorEastAsia" w:cstheme="majorBidi"/>
      <w:b/>
      <w:bCs/>
      <w:i/>
      <w:iCs/>
      <w:sz w:val="28"/>
      <w:szCs w:val="28"/>
      <w:lang w:eastAsia="en-US"/>
    </w:rPr>
  </w:style>
  <w:style w:type="paragraph" w:styleId="Heading4">
    <w:name w:val="heading 4"/>
    <w:basedOn w:val="Normal"/>
    <w:next w:val="Normal"/>
    <w:link w:val="Heading4Char"/>
    <w:uiPriority w:val="9"/>
    <w:unhideWhenUsed/>
    <w:qFormat/>
    <w:rsid w:val="00892028"/>
    <w:pPr>
      <w:numPr>
        <w:ilvl w:val="3"/>
        <w:numId w:val="4"/>
      </w:numPr>
      <w:spacing w:before="280"/>
      <w:outlineLvl w:val="3"/>
    </w:pPr>
    <w:rPr>
      <w:rFonts w:eastAsiaTheme="majorEastAsia" w:cstheme="majorBidi"/>
      <w:b/>
      <w:bCs/>
      <w:i/>
      <w:iCs/>
      <w:sz w:val="28"/>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B177B3"/>
    <w:pPr>
      <w:spacing w:before="240" w:after="360" w:line="240" w:lineRule="auto"/>
      <w:contextualSpacing/>
    </w:pPr>
    <w:rPr>
      <w:rFonts w:eastAsiaTheme="majorEastAsia" w:cs="Arial"/>
      <w:szCs w:val="22"/>
      <w:lang w:val="en-US" w:bidi="en-US"/>
    </w:rPr>
  </w:style>
  <w:style w:type="character" w:customStyle="1" w:styleId="Heading4Char">
    <w:name w:val="Heading 4 Char"/>
    <w:basedOn w:val="DefaultParagraphFont"/>
    <w:link w:val="Heading4"/>
    <w:uiPriority w:val="9"/>
    <w:rsid w:val="00892028"/>
    <w:rPr>
      <w:rFonts w:ascii="Palatino" w:eastAsiaTheme="majorEastAsia" w:hAnsi="Palatino" w:cstheme="majorBidi"/>
      <w:b/>
      <w:bCs/>
      <w:i/>
      <w:iCs/>
      <w:sz w:val="28"/>
    </w:rPr>
  </w:style>
  <w:style w:type="paragraph" w:customStyle="1" w:styleId="Coding">
    <w:name w:val="Coding"/>
    <w:basedOn w:val="Normal"/>
    <w:qFormat/>
    <w:rsid w:val="007F0FDB"/>
    <w:rPr>
      <w:rFonts w:ascii="Andale Mono" w:hAnsi="Andale Mono"/>
    </w:rPr>
  </w:style>
  <w:style w:type="paragraph" w:customStyle="1" w:styleId="Thesistablebody">
    <w:name w:val="Thesis table body"/>
    <w:rsid w:val="00BA3918"/>
    <w:pPr>
      <w:adjustRightInd w:val="0"/>
      <w:snapToGrid w:val="0"/>
      <w:spacing w:line="260" w:lineRule="atLeast"/>
      <w:jc w:val="center"/>
    </w:pPr>
    <w:rPr>
      <w:rFonts w:ascii="Palatino Linotype" w:hAnsi="Palatino Linotype" w:cs="Times New Roman"/>
      <w:snapToGrid w:val="0"/>
      <w:color w:val="000000"/>
      <w:sz w:val="20"/>
      <w:szCs w:val="20"/>
      <w:lang w:val="en-US" w:eastAsia="de-DE" w:bidi="en-US"/>
    </w:rPr>
  </w:style>
  <w:style w:type="character" w:customStyle="1" w:styleId="Heading2Char">
    <w:name w:val="Heading 2 Char"/>
    <w:basedOn w:val="DefaultParagraphFont"/>
    <w:link w:val="Heading2"/>
    <w:uiPriority w:val="9"/>
    <w:rsid w:val="0069116C"/>
    <w:rPr>
      <w:rFonts w:ascii="Palatino" w:eastAsiaTheme="majorEastAsia" w:hAnsi="Palatino" w:cstheme="majorBidi"/>
      <w:b/>
      <w:bCs/>
      <w:i/>
      <w:iCs/>
      <w:sz w:val="28"/>
      <w:szCs w:val="28"/>
    </w:rPr>
  </w:style>
  <w:style w:type="character" w:styleId="Hyperlink">
    <w:name w:val="Hyperlink"/>
    <w:basedOn w:val="DefaultParagraphFont"/>
    <w:uiPriority w:val="99"/>
    <w:unhideWhenUsed/>
    <w:rsid w:val="007142AC"/>
    <w:rPr>
      <w:color w:val="0563C1" w:themeColor="hyperlink"/>
      <w:u w:val="single"/>
    </w:rPr>
  </w:style>
  <w:style w:type="character" w:styleId="UnresolvedMention">
    <w:name w:val="Unresolved Mention"/>
    <w:basedOn w:val="DefaultParagraphFont"/>
    <w:uiPriority w:val="99"/>
    <w:semiHidden/>
    <w:unhideWhenUsed/>
    <w:rsid w:val="007142AC"/>
    <w:rPr>
      <w:color w:val="605E5C"/>
      <w:shd w:val="clear" w:color="auto" w:fill="E1DFDD"/>
    </w:rPr>
  </w:style>
  <w:style w:type="character" w:customStyle="1" w:styleId="Heading1Char">
    <w:name w:val="Heading 1 Char"/>
    <w:basedOn w:val="DefaultParagraphFont"/>
    <w:link w:val="Heading1"/>
    <w:uiPriority w:val="9"/>
    <w:rsid w:val="007142AC"/>
    <w:rPr>
      <w:rFonts w:asciiTheme="majorHAnsi" w:eastAsiaTheme="majorEastAsia" w:hAnsiTheme="majorHAnsi" w:cstheme="majorBidi"/>
      <w:color w:val="2F5496" w:themeColor="accent1" w:themeShade="BF"/>
      <w:sz w:val="32"/>
      <w:szCs w:val="32"/>
      <w:lang w:eastAsia="en-GB"/>
    </w:rPr>
  </w:style>
  <w:style w:type="paragraph" w:customStyle="1" w:styleId="EndNoteBibliographyTitle">
    <w:name w:val="EndNote Bibliography Title"/>
    <w:basedOn w:val="Normal"/>
    <w:link w:val="EndNoteBibliographyTitleChar"/>
    <w:rsid w:val="001133C1"/>
    <w:pPr>
      <w:jc w:val="center"/>
    </w:pPr>
  </w:style>
  <w:style w:type="character" w:customStyle="1" w:styleId="EndNoteBibliographyTitleChar">
    <w:name w:val="EndNote Bibliography Title Char"/>
    <w:basedOn w:val="DefaultParagraphFont"/>
    <w:link w:val="EndNoteBibliographyTitle"/>
    <w:rsid w:val="001133C1"/>
    <w:rPr>
      <w:rFonts w:ascii="Palatino" w:hAnsi="Palatino" w:cs="Times New Roman"/>
      <w:lang w:eastAsia="en-GB"/>
    </w:rPr>
  </w:style>
  <w:style w:type="character" w:styleId="FollowedHyperlink">
    <w:name w:val="FollowedHyperlink"/>
    <w:basedOn w:val="DefaultParagraphFont"/>
    <w:uiPriority w:val="99"/>
    <w:semiHidden/>
    <w:unhideWhenUsed/>
    <w:rsid w:val="00386527"/>
    <w:rPr>
      <w:color w:val="954F72" w:themeColor="followedHyperlink"/>
      <w:u w:val="single"/>
    </w:rPr>
  </w:style>
  <w:style w:type="table" w:styleId="TableGrid">
    <w:name w:val="Table Grid"/>
    <w:basedOn w:val="TableNormal"/>
    <w:uiPriority w:val="39"/>
    <w:rsid w:val="00DA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uiPriority w:val="99"/>
    <w:semiHidden/>
    <w:unhideWhenUsed/>
    <w:rsid w:val="00281F0F"/>
    <w:rPr>
      <w:sz w:val="16"/>
      <w:szCs w:val="16"/>
    </w:rPr>
  </w:style>
  <w:style w:type="paragraph" w:styleId="CommentText">
    <w:name w:val="annotation text"/>
    <w:basedOn w:val="Normal"/>
    <w:link w:val="CommentTextChar"/>
    <w:uiPriority w:val="99"/>
    <w:semiHidden/>
    <w:unhideWhenUsed/>
    <w:rsid w:val="00281F0F"/>
    <w:pPr>
      <w:spacing w:line="240" w:lineRule="auto"/>
      <w:ind w:firstLine="0"/>
    </w:pPr>
    <w:rPr>
      <w:rFonts w:ascii="Calibri" w:eastAsia="Calibri" w:hAnsi="Calibri"/>
      <w:kern w:val="0"/>
      <w:sz w:val="20"/>
      <w:szCs w:val="20"/>
      <w:lang w:eastAsia="en-US"/>
      <w14:ligatures w14:val="none"/>
    </w:rPr>
  </w:style>
  <w:style w:type="character" w:customStyle="1" w:styleId="CommentTextChar">
    <w:name w:val="Comment Text Char"/>
    <w:basedOn w:val="DefaultParagraphFont"/>
    <w:link w:val="CommentText"/>
    <w:uiPriority w:val="99"/>
    <w:semiHidden/>
    <w:rsid w:val="00281F0F"/>
    <w:rPr>
      <w:rFonts w:ascii="Calibri" w:eastAsia="Calibri" w:hAnsi="Calibri" w:cs="Times New Roman"/>
      <w:kern w:val="0"/>
      <w:sz w:val="20"/>
      <w:szCs w:val="20"/>
      <w14:ligatures w14:val="none"/>
    </w:rPr>
  </w:style>
  <w:style w:type="paragraph" w:styleId="Revision">
    <w:name w:val="Revision"/>
    <w:hidden/>
    <w:uiPriority w:val="99"/>
    <w:semiHidden/>
    <w:rsid w:val="008124C9"/>
    <w:rPr>
      <w:rFonts w:ascii="Palatino" w:hAnsi="Palatino"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32708">
      <w:bodyDiv w:val="1"/>
      <w:marLeft w:val="0"/>
      <w:marRight w:val="0"/>
      <w:marTop w:val="0"/>
      <w:marBottom w:val="0"/>
      <w:divBdr>
        <w:top w:val="none" w:sz="0" w:space="0" w:color="auto"/>
        <w:left w:val="none" w:sz="0" w:space="0" w:color="auto"/>
        <w:bottom w:val="none" w:sz="0" w:space="0" w:color="auto"/>
        <w:right w:val="none" w:sz="0" w:space="0" w:color="auto"/>
      </w:divBdr>
    </w:div>
    <w:div w:id="112746863">
      <w:bodyDiv w:val="1"/>
      <w:marLeft w:val="0"/>
      <w:marRight w:val="0"/>
      <w:marTop w:val="0"/>
      <w:marBottom w:val="0"/>
      <w:divBdr>
        <w:top w:val="none" w:sz="0" w:space="0" w:color="auto"/>
        <w:left w:val="none" w:sz="0" w:space="0" w:color="auto"/>
        <w:bottom w:val="none" w:sz="0" w:space="0" w:color="auto"/>
        <w:right w:val="none" w:sz="0" w:space="0" w:color="auto"/>
      </w:divBdr>
    </w:div>
    <w:div w:id="356545948">
      <w:bodyDiv w:val="1"/>
      <w:marLeft w:val="0"/>
      <w:marRight w:val="0"/>
      <w:marTop w:val="0"/>
      <w:marBottom w:val="0"/>
      <w:divBdr>
        <w:top w:val="none" w:sz="0" w:space="0" w:color="auto"/>
        <w:left w:val="none" w:sz="0" w:space="0" w:color="auto"/>
        <w:bottom w:val="none" w:sz="0" w:space="0" w:color="auto"/>
        <w:right w:val="none" w:sz="0" w:space="0" w:color="auto"/>
      </w:divBdr>
    </w:div>
    <w:div w:id="627122952">
      <w:bodyDiv w:val="1"/>
      <w:marLeft w:val="0"/>
      <w:marRight w:val="0"/>
      <w:marTop w:val="0"/>
      <w:marBottom w:val="0"/>
      <w:divBdr>
        <w:top w:val="none" w:sz="0" w:space="0" w:color="auto"/>
        <w:left w:val="none" w:sz="0" w:space="0" w:color="auto"/>
        <w:bottom w:val="none" w:sz="0" w:space="0" w:color="auto"/>
        <w:right w:val="none" w:sz="0" w:space="0" w:color="auto"/>
      </w:divBdr>
    </w:div>
    <w:div w:id="701249030">
      <w:bodyDiv w:val="1"/>
      <w:marLeft w:val="0"/>
      <w:marRight w:val="0"/>
      <w:marTop w:val="0"/>
      <w:marBottom w:val="0"/>
      <w:divBdr>
        <w:top w:val="none" w:sz="0" w:space="0" w:color="auto"/>
        <w:left w:val="none" w:sz="0" w:space="0" w:color="auto"/>
        <w:bottom w:val="none" w:sz="0" w:space="0" w:color="auto"/>
        <w:right w:val="none" w:sz="0" w:space="0" w:color="auto"/>
      </w:divBdr>
    </w:div>
    <w:div w:id="1008678257">
      <w:bodyDiv w:val="1"/>
      <w:marLeft w:val="0"/>
      <w:marRight w:val="0"/>
      <w:marTop w:val="0"/>
      <w:marBottom w:val="0"/>
      <w:divBdr>
        <w:top w:val="none" w:sz="0" w:space="0" w:color="auto"/>
        <w:left w:val="none" w:sz="0" w:space="0" w:color="auto"/>
        <w:bottom w:val="none" w:sz="0" w:space="0" w:color="auto"/>
        <w:right w:val="none" w:sz="0" w:space="0" w:color="auto"/>
      </w:divBdr>
    </w:div>
    <w:div w:id="1668824320">
      <w:bodyDiv w:val="1"/>
      <w:marLeft w:val="0"/>
      <w:marRight w:val="0"/>
      <w:marTop w:val="0"/>
      <w:marBottom w:val="0"/>
      <w:divBdr>
        <w:top w:val="none" w:sz="0" w:space="0" w:color="auto"/>
        <w:left w:val="none" w:sz="0" w:space="0" w:color="auto"/>
        <w:bottom w:val="none" w:sz="0" w:space="0" w:color="auto"/>
        <w:right w:val="none" w:sz="0" w:space="0" w:color="auto"/>
      </w:divBdr>
    </w:div>
    <w:div w:id="1725330499">
      <w:bodyDiv w:val="1"/>
      <w:marLeft w:val="0"/>
      <w:marRight w:val="0"/>
      <w:marTop w:val="0"/>
      <w:marBottom w:val="0"/>
      <w:divBdr>
        <w:top w:val="none" w:sz="0" w:space="0" w:color="auto"/>
        <w:left w:val="none" w:sz="0" w:space="0" w:color="auto"/>
        <w:bottom w:val="none" w:sz="0" w:space="0" w:color="auto"/>
        <w:right w:val="none" w:sz="0" w:space="0" w:color="auto"/>
      </w:divBdr>
    </w:div>
    <w:div w:id="1918244955">
      <w:bodyDiv w:val="1"/>
      <w:marLeft w:val="0"/>
      <w:marRight w:val="0"/>
      <w:marTop w:val="0"/>
      <w:marBottom w:val="0"/>
      <w:divBdr>
        <w:top w:val="none" w:sz="0" w:space="0" w:color="auto"/>
        <w:left w:val="none" w:sz="0" w:space="0" w:color="auto"/>
        <w:bottom w:val="none" w:sz="0" w:space="0" w:color="auto"/>
        <w:right w:val="none" w:sz="0" w:space="0" w:color="auto"/>
      </w:divBdr>
    </w:div>
    <w:div w:id="1957642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hyperlink" Target="https://www.nature.com/articles/s41429-022-00560-4" TargetMode="External"/><Relationship Id="rId18" Type="http://schemas.openxmlformats.org/officeDocument/2006/relationships/hyperlink" Target="https://chemistry-europe.onlinelibrary.wiley.com/doi/10.1002/cbic.202300382" TargetMode="External"/><Relationship Id="rId3" Type="http://schemas.openxmlformats.org/officeDocument/2006/relationships/settings" Target="settings.xml"/><Relationship Id="rId21" Type="http://schemas.microsoft.com/office/2011/relationships/people" Target="people.xml"/><Relationship Id="rId7" Type="http://schemas.microsoft.com/office/2011/relationships/commentsExtended" Target="commentsExtended.xml"/><Relationship Id="rId12" Type="http://schemas.openxmlformats.org/officeDocument/2006/relationships/image" Target="media/image3.emf"/><Relationship Id="rId17" Type="http://schemas.openxmlformats.org/officeDocument/2006/relationships/hyperlink" Target="https://chemistry-europe.onlinelibrary.wiley.com/doi/10.1002/cbic.202300382" TargetMode="External"/><Relationship Id="rId2" Type="http://schemas.openxmlformats.org/officeDocument/2006/relationships/styles" Target="styles.xml"/><Relationship Id="rId16" Type="http://schemas.openxmlformats.org/officeDocument/2006/relationships/hyperlink" Target="https://chemistry-europe.onlinelibrary.wiley.com/doi/10.1002/cbic.202300382"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2.emf"/><Relationship Id="rId5" Type="http://schemas.openxmlformats.org/officeDocument/2006/relationships/hyperlink" Target="https://github.com/rambaut/figtree" TargetMode="External"/><Relationship Id="rId15" Type="http://schemas.openxmlformats.org/officeDocument/2006/relationships/hyperlink" Target="https://chemistry-europe.onlinelibrary.wiley.com/doi/10.1002/cbic.202300382" TargetMode="External"/><Relationship Id="rId10" Type="http://schemas.openxmlformats.org/officeDocument/2006/relationships/image" Target="media/image1.tiff"/><Relationship Id="rId19" Type="http://schemas.openxmlformats.org/officeDocument/2006/relationships/hyperlink" Target="https://chemistry-europe.onlinelibrary.wiley.com/doi/10.1002/cbic.202300382" TargetMode="External"/><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4.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1343</TotalTime>
  <Pages>6</Pages>
  <Words>2846</Words>
  <Characters>17362</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Williams</dc:creator>
  <cp:keywords/>
  <dc:description/>
  <cp:lastModifiedBy>Sam Williams</cp:lastModifiedBy>
  <cp:revision>122</cp:revision>
  <dcterms:created xsi:type="dcterms:W3CDTF">2023-04-04T10:18:00Z</dcterms:created>
  <dcterms:modified xsi:type="dcterms:W3CDTF">2024-11-08T10:15:00Z</dcterms:modified>
</cp:coreProperties>
</file>